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3288" w:rsidRDefault="00F254E3">
      <w:pPr>
        <w:pStyle w:val="Title"/>
      </w:pPr>
      <w:r>
        <w:t xml:space="preserve">The origin, distribution, and genetic interactions of </w:t>
      </w:r>
      <w:r>
        <w:rPr>
          <w:i/>
        </w:rPr>
        <w:t>KRAS</w:t>
      </w:r>
      <w:r>
        <w:t xml:space="preserve"> alleles across cancer types</w:t>
      </w:r>
    </w:p>
    <w:p w:rsidR="00AA3288" w:rsidRDefault="00F254E3">
      <w:pPr>
        <w:pStyle w:val="Author"/>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rsidR="00AA3288" w:rsidRDefault="00F254E3">
      <w:pPr>
        <w:pStyle w:val="FirstParagraph"/>
      </w:pPr>
      <w:r>
        <w:t>1. Department of Cancer Biology, Dana Farber Cancer Institute, Boston, Massachusetts. 2. Department of Medicine, Brigham &amp; Women’s Hospital,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rsidR="00AA3288" w:rsidRDefault="00F254E3">
      <w:pPr>
        <w:pStyle w:val="BodyText"/>
      </w:pPr>
      <w:r>
        <w:t>*corresponding authors: Kevin M. Haigis (kevin_haigis@dfci.harvard.edu) Peter J. Park (peter_park@hms.harvard.edu)</w:t>
      </w:r>
    </w:p>
    <w:p w:rsidR="00AA3288" w:rsidRDefault="00AA3288">
      <w:pPr>
        <w:pStyle w:val="Heading1"/>
      </w:pPr>
      <w:bookmarkStart w:id="0" w:name="section"/>
      <w:bookmarkEnd w:id="0"/>
    </w:p>
    <w:p w:rsidR="00781B8F" w:rsidRDefault="00781B8F">
      <w:r>
        <w:br w:type="page"/>
      </w:r>
    </w:p>
    <w:p w:rsidR="00AA3288" w:rsidRDefault="00F254E3">
      <w:pPr>
        <w:pStyle w:val="FirstParagraph"/>
      </w:pPr>
      <w:r>
        <w:lastRenderedPageBreak/>
        <w:t xml:space="preserve">Mutational activation of </w:t>
      </w:r>
      <w:r>
        <w:rPr>
          <w:i/>
        </w:rPr>
        <w:t>KRAS</w:t>
      </w:r>
      <w: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rsidR="00AA3288" w:rsidRDefault="00AA3288">
      <w:pPr>
        <w:pStyle w:val="Heading1"/>
      </w:pPr>
      <w:bookmarkStart w:id="1" w:name="section-1"/>
      <w:bookmarkEnd w:id="1"/>
    </w:p>
    <w:p w:rsidR="00781B8F" w:rsidRDefault="00781B8F">
      <w:r>
        <w:br w:type="page"/>
      </w:r>
    </w:p>
    <w:p w:rsidR="00AA3288" w:rsidRDefault="00F254E3">
      <w:pPr>
        <w:pStyle w:val="FirstParagraph"/>
      </w:pPr>
      <w:r>
        <w:lastRenderedPageBreak/>
        <w:t xml:space="preserve">Located 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colorectal adenocarcinoma (COAD), lung adenocarcinoma (LUAD), multiple myeloma (MM), and pancreatic adenocarcinoma (PAAD). Importantly, the mutations found in </w:t>
      </w:r>
      <w:r>
        <w:rPr>
          <w:i/>
        </w:rPr>
        <w:t>KRAS</w:t>
      </w:r>
      <w:r>
        <w:t xml:space="preserve"> vary substantially across cancers, pointing to significant differences in signaling behavior of the alleles that complement the environment of the specific cellular context.</w:t>
      </w:r>
      <w:r>
        <w:rPr>
          <w:vertAlign w:val="superscript"/>
        </w:rPr>
        <w:t>3,4</w:t>
      </w:r>
    </w:p>
    <w:p w:rsidR="00AA3288" w:rsidRDefault="00F254E3">
      <w:pPr>
        <w:pStyle w:val="BodyText"/>
      </w:pPr>
      <w:r>
        <w:t>When mutated at one of its four hotspot codons – 12, 13, 61, or 146 – activated K-RAS protein is thought to hyperactivate many downstream effector pathways, for instance, the MAPK and PI3K-AKT signaling pathways.</w:t>
      </w:r>
      <w:r>
        <w:rPr>
          <w:vertAlign w:val="superscript"/>
        </w:rPr>
        <w:t>1</w:t>
      </w:r>
      <w:r>
        <w:t xml:space="preserve"> Previous studies have documented substantial differences in the biochemical and signaling properties of the common K-RAS variants (</w:t>
      </w:r>
      <w:del w:id="2" w:author="Haigis, Kevin M., Ph.D." w:date="2020-06-09T09:56:00Z">
        <w:r w:rsidDel="00DB3FCC">
          <w:delText xml:space="preserve">extensively </w:delText>
        </w:r>
      </w:del>
      <w:r>
        <w:t>reviewed by</w:t>
      </w:r>
      <w:r>
        <w:rPr>
          <w:vertAlign w:val="superscript"/>
        </w:rPr>
        <w:t>5,6</w:t>
      </w:r>
      <w:r>
        <w:t xml:space="preserve">). K-RAS normally operates as a molecular switch, activating downstream 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 exchange factors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4,10–12</w:t>
      </w:r>
      <w:r>
        <w:t xml:space="preserve"> Additional biochemical, structural, and signaling distinctions have been identified between different mutant alleles, including between those at the same amino acid position.</w:t>
      </w:r>
      <w:r>
        <w:rPr>
          <w:vertAlign w:val="superscript"/>
        </w:rPr>
        <w:t>4,8,13–20</w:t>
      </w:r>
    </w:p>
    <w:p w:rsidR="00AA3288" w:rsidRDefault="00F254E3">
      <w:pPr>
        <w:pStyle w:val="BodyText"/>
      </w:pPr>
      <w:r>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therapies, a treatment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example is that the </w:t>
      </w:r>
      <w:r>
        <w:rPr>
          <w:i/>
        </w:rPr>
        <w:t>KRAS</w:t>
      </w:r>
      <w:r>
        <w:t xml:space="preserve"> G12D allele is associated with reduced overall survival in advanced PAAD when </w:t>
      </w:r>
      <w:del w:id="3" w:author="Haigis, Kevin M., Ph.D." w:date="2020-06-09T09:57:00Z">
        <w:r w:rsidDel="00DB3FCC">
          <w:delText xml:space="preserve">separately </w:delText>
        </w:r>
      </w:del>
      <w:r>
        <w:t xml:space="preserve">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rsidR="00AA3288" w:rsidRDefault="00F254E3">
      <w:pPr>
        <w:pStyle w:val="BodyText"/>
      </w:pPr>
      <w:r>
        <w:t xml:space="preserve">For the reasons noted above, understanding the heterogeneous properties of the </w:t>
      </w:r>
      <w:r>
        <w:rPr>
          <w:i/>
        </w:rPr>
        <w:t>KRAS</w:t>
      </w:r>
      <w:r>
        <w:t xml:space="preserve"> alleles is essential to effectively treating </w:t>
      </w:r>
      <w:r>
        <w:rPr>
          <w:i/>
        </w:rPr>
        <w:t>KRAS</w:t>
      </w:r>
      <w:r>
        <w:t xml:space="preserve">-driven cancers. </w:t>
      </w:r>
      <w:del w:id="4" w:author="Haigis, Kevin M., Ph.D." w:date="2020-06-09T09:58:00Z">
        <w:r w:rsidDel="00DB3FCC">
          <w:delText>The current study</w:delText>
        </w:r>
      </w:del>
      <w:ins w:id="5" w:author="Haigis, Kevin M., Ph.D." w:date="2020-06-09T09:58:00Z">
        <w:r w:rsidR="00DB3FCC">
          <w:t>Here, we</w:t>
        </w:r>
      </w:ins>
      <w:r>
        <w:t xml:space="preserve"> describe</w:t>
      </w:r>
      <w:del w:id="6" w:author="Haigis, Kevin M., Ph.D." w:date="2020-06-09T09:58:00Z">
        <w:r w:rsidDel="00DB3FCC">
          <w:delText>s</w:delText>
        </w:r>
      </w:del>
      <w:r>
        <w:t xml:space="preserve"> </w:t>
      </w:r>
      <w:r>
        <w:rPr>
          <w:i/>
        </w:rPr>
        <w:t>KRAS</w:t>
      </w:r>
      <w:r>
        <w:t xml:space="preserve"> genetic interactions found in COAD, LUAD, MM, and PAAD. </w:t>
      </w:r>
      <w:ins w:id="7" w:author="Haigis, Kevin M., Ph.D." w:date="2020-06-09T09:58:00Z">
        <w:r w:rsidR="00DB3FCC">
          <w:t xml:space="preserve">We studied </w:t>
        </w:r>
      </w:ins>
      <w:del w:id="8" w:author="Haigis, Kevin M., Ph.D." w:date="2020-06-09T09:58:00Z">
        <w:r w:rsidDel="00DB3FCC">
          <w:delText xml:space="preserve">The </w:delText>
        </w:r>
      </w:del>
      <w:ins w:id="9" w:author="Haigis, Kevin M., Ph.D." w:date="2020-06-09T09:58:00Z">
        <w:r w:rsidR="00DB3FCC">
          <w:t>t</w:t>
        </w:r>
        <w:r w:rsidR="00DB3FCC">
          <w:t xml:space="preserve">he </w:t>
        </w:r>
      </w:ins>
      <w:r>
        <w:t xml:space="preserve">origins of </w:t>
      </w:r>
      <w:r>
        <w:rPr>
          <w:i/>
        </w:rPr>
        <w:t>KRAS</w:t>
      </w:r>
      <w:r>
        <w:t xml:space="preserve"> mutations </w:t>
      </w:r>
      <w:del w:id="10" w:author="Haigis, Kevin M., Ph.D." w:date="2020-06-09T09:58:00Z">
        <w:r w:rsidDel="00DB3FCC">
          <w:delText xml:space="preserve">were studied </w:delText>
        </w:r>
      </w:del>
      <w:r>
        <w:t xml:space="preserve">to assess the extent to which latent mutational processes determined the allelic distribution. Further, </w:t>
      </w:r>
      <w:ins w:id="11" w:author="Haigis, Kevin M., Ph.D." w:date="2020-06-09T09:58:00Z">
        <w:r w:rsidR="00DB3FCC">
          <w:t xml:space="preserve">we constructed </w:t>
        </w:r>
      </w:ins>
      <w:proofErr w:type="spellStart"/>
      <w:r>
        <w:t>comutation</w:t>
      </w:r>
      <w:proofErr w:type="spellEnd"/>
      <w:r>
        <w:t xml:space="preserve"> networks </w:t>
      </w:r>
      <w:del w:id="12" w:author="Haigis, Kevin M., Ph.D." w:date="2020-06-09T09:58:00Z">
        <w:r w:rsidDel="00DB3FCC">
          <w:delText xml:space="preserve">were constructed </w:delText>
        </w:r>
      </w:del>
      <w:r>
        <w:t xml:space="preserve">for each </w:t>
      </w:r>
      <w:r>
        <w:rPr>
          <w:i/>
        </w:rPr>
        <w:t>KRAS</w:t>
      </w:r>
      <w:r>
        <w:t xml:space="preserve"> allele and interrogated to identify properties of the alleles. Finally, </w:t>
      </w:r>
      <w:ins w:id="13" w:author="Haigis, Kevin M., Ph.D." w:date="2020-06-09T09:58:00Z">
        <w:r w:rsidR="00DB3FCC">
          <w:t xml:space="preserve">we analyzed </w:t>
        </w:r>
      </w:ins>
      <w:r>
        <w:t xml:space="preserve">allele-specific genetic dependencies </w:t>
      </w:r>
      <w:del w:id="14" w:author="Haigis, Kevin M., Ph.D." w:date="2020-06-09T09:58:00Z">
        <w:r w:rsidDel="00DB3FCC">
          <w:delText xml:space="preserve">were analyzed </w:delText>
        </w:r>
      </w:del>
      <w:r>
        <w:t xml:space="preserve">to identify potential therapeutic targets. Integrating these two forms of genetic interactions highlighted the distinct effects of each </w:t>
      </w:r>
      <w:r>
        <w:rPr>
          <w:i/>
        </w:rPr>
        <w:t>KRAS</w:t>
      </w:r>
      <w:r>
        <w:t xml:space="preserve"> allele on the genetic landscape, and thus behavior, of the tumor. We believe that an allele-specific and tissue-</w:t>
      </w:r>
      <w:r>
        <w:lastRenderedPageBreak/>
        <w:t>specific analysis such as this is necessary to fully understand the nature of the most potent oncogenes.</w:t>
      </w:r>
    </w:p>
    <w:p w:rsidR="00AA3288" w:rsidRDefault="00F254E3">
      <w:pPr>
        <w:pStyle w:val="Heading1"/>
      </w:pPr>
      <w:bookmarkStart w:id="15" w:name="results"/>
      <w:r>
        <w:t>Results</w:t>
      </w:r>
      <w:bookmarkEnd w:id="15"/>
    </w:p>
    <w:p w:rsidR="00AA3288" w:rsidRDefault="00F254E3">
      <w:pPr>
        <w:pStyle w:val="Heading2"/>
      </w:pPr>
      <w:bookmarkStart w:id="16" w:name="X7c90b2226103abe9a08bb000b049c924f8e8f36"/>
      <w:r>
        <w:rPr>
          <w:i/>
        </w:rPr>
        <w:t>KRAS</w:t>
      </w:r>
      <w:r>
        <w:t xml:space="preserve"> alleles are non-uniformly distributed across cancers.</w:t>
      </w:r>
      <w:bookmarkEnd w:id="16"/>
    </w:p>
    <w:p w:rsidR="00AA3288" w:rsidRDefault="00F254E3">
      <w:pPr>
        <w:pStyle w:val="FirstParagraph"/>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rsidR="00AA3288" w:rsidRDefault="00F254E3">
      <w:pPr>
        <w:pStyle w:val="BodyText"/>
      </w:pPr>
      <w:r>
        <w:rPr>
          <w:i/>
        </w:rPr>
        <w:t>KRAS</w:t>
      </w:r>
      <w:r>
        <w:t xml:space="preserve"> was most frequently mutated by single nucleotide substitutions at one of four "hotspots": codons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rsidR="00AA3288" w:rsidRDefault="00F254E3">
      <w:pPr>
        <w:pStyle w:val="BodyText"/>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w:t>
      </w:r>
      <w:del w:id="17" w:author="Haigis, Kevin M., Ph.D." w:date="2020-06-09T11:34:00Z">
        <w:r w:rsidDel="00147B05">
          <w:delText>respective</w:delText>
        </w:r>
      </w:del>
      <w:ins w:id="18" w:author="Haigis, Kevin M., Ph.D." w:date="2020-06-09T11:34:00Z">
        <w:r w:rsidR="00147B05">
          <w:t>across the four cancers</w:t>
        </w:r>
      </w:ins>
      <w:del w:id="19" w:author="Haigis, Kevin M., Ph.D." w:date="2020-06-09T11:34:00Z">
        <w:r w:rsidDel="00147B05">
          <w:delText>ly</w:delText>
        </w:r>
      </w:del>
      <w:r>
        <w:t xml:space="preserve">.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At codon 12, LUAD had an enrichment for G12C mutations. COAD had a unique enrichment of G13D and A146T alleles, while PAAD was distinct in its high frequency of G12R mutations.</w:t>
      </w:r>
    </w:p>
    <w:p w:rsidR="00AA3288" w:rsidRDefault="00F254E3">
      <w:pPr>
        <w:pStyle w:val="Heading2"/>
      </w:pPr>
      <w:bookmarkStart w:id="20" w:name="Xb6249c3546c95db6d651da04755e4937cc665f6"/>
      <w:r>
        <w:t xml:space="preserve">The </w:t>
      </w:r>
      <w:r>
        <w:rPr>
          <w:i/>
        </w:rPr>
        <w:t>KRAS</w:t>
      </w:r>
      <w:r>
        <w:t xml:space="preserve"> alleles have different mutagenic origins.</w:t>
      </w:r>
      <w:bookmarkEnd w:id="20"/>
    </w:p>
    <w:p w:rsidR="00AA3288" w:rsidRDefault="00F254E3">
      <w:pPr>
        <w:pStyle w:val="FirstParagraph"/>
      </w:pPr>
      <w:r>
        <w:t xml:space="preserve">One explanation for the distinct allelic frequencies across cancer types is that tissue-specific mutational processes determine the distribution. To explore this hypothesis, </w:t>
      </w:r>
      <w:ins w:id="21" w:author="Haigis, Kevin M., Ph.D." w:date="2020-06-09T11:35:00Z">
        <w:r w:rsidR="0023412C">
          <w:t xml:space="preserve">we elucidated </w:t>
        </w:r>
      </w:ins>
      <w:r>
        <w:t xml:space="preserve">the active mutational processes in the tumor samples </w:t>
      </w:r>
      <w:del w:id="22" w:author="Haigis, Kevin M., Ph.D." w:date="2020-06-09T11:35:00Z">
        <w:r w:rsidDel="0023412C">
          <w:delText xml:space="preserve">were elucidated </w:delText>
        </w:r>
      </w:del>
      <w:r>
        <w:t>using mutational signatures</w:t>
      </w:r>
      <w:r>
        <w:rPr>
          <w:vertAlign w:val="superscript"/>
        </w:rPr>
        <w:t>26</w:t>
      </w:r>
      <w:r>
        <w:t xml:space="preserve"> (Supplementary Tables 4 and 5; the signature numbers refer to those in the catalog</w:t>
      </w:r>
      <w:r>
        <w:rPr>
          <w:vertAlign w:val="superscript"/>
        </w:rPr>
        <w:t>27</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in whole exome and whole genome sequencing data using non-negative matrix factorization and measured in each sample using non-negative least squares regression (see Methods; </w:t>
      </w:r>
      <w:r w:rsidR="005041FF">
        <w:t>Supplementary Fig. 1</w:t>
      </w:r>
      <w:r>
        <w:t>).</w:t>
      </w:r>
    </w:p>
    <w:p w:rsidR="00AA3288" w:rsidRDefault="00F254E3">
      <w:pPr>
        <w:pStyle w:val="BodyText"/>
      </w:pPr>
      <w:r>
        <w:lastRenderedPageBreak/>
        <w:t>As expected, the distributions of the levels of each mutational signature were highly variable across tumor types. The most common in COAD, MM, and PAAD, were the "clock-like" single base substitution (SBS) signatures SBS1 and SBS5, which are believed to accumulate with age.</w:t>
      </w:r>
      <w:r>
        <w:rPr>
          <w:vertAlign w:val="superscript"/>
        </w:rPr>
        <w:t>28</w:t>
      </w:r>
      <w:r>
        <w:t xml:space="preserve"> LUAD was enriched for a mutational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c). An exception was for cancers with microsatellite instability (MSI), in which defective DNA mismatch repair and other related signatures dominated (</w:t>
      </w:r>
      <w:r w:rsidR="005041FF">
        <w:t>Supplementary Fig. 1</w:t>
      </w:r>
      <w:r>
        <w:t xml:space="preserve">a and b). Thus, for each cancer, the allelic frequency of </w:t>
      </w:r>
      <w:r>
        <w:rPr>
          <w:i/>
        </w:rPr>
        <w:t>KRAS</w:t>
      </w:r>
      <w:r>
        <w:t xml:space="preserve"> was not primarily caused by differential activity of mutational processes in individual tumors.</w:t>
      </w:r>
    </w:p>
    <w:p w:rsidR="00AA3288" w:rsidRDefault="00F254E3">
      <w:pPr>
        <w:pStyle w:val="BodyText"/>
      </w:pPr>
      <w:r>
        <w:t xml:space="preserve">Each mutational process is not equally likely to cause each </w:t>
      </w:r>
      <w:r>
        <w:rPr>
          <w:i/>
        </w:rPr>
        <w:t>KRAS</w:t>
      </w:r>
      <w:r>
        <w:t xml:space="preserve"> allele. The probability that the allele for an individual tumor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 xml:space="preserve">d). In general,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 xml:space="preserve">d, suggesting that the specific set of mutational processes present in a tumor was highly influential in determining the eventual </w:t>
      </w:r>
      <w:r>
        <w:rPr>
          <w:i/>
        </w:rPr>
        <w:t>KRAS</w:t>
      </w:r>
      <w:r>
        <w:t xml:space="preserve"> mutation.</w:t>
      </w:r>
    </w:p>
    <w:p w:rsidR="00AA3288" w:rsidRDefault="00F254E3">
      <w:pPr>
        <w:pStyle w:val="BodyText"/>
      </w:pPr>
      <w:r>
        <w:t>There were notable exceptions to this trend, however. 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 xml:space="preserve">d). This corroborated the previous finding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though linked to oxidative stress in other cancers,</w:t>
      </w:r>
      <w:r>
        <w:rPr>
          <w:vertAlign w:val="superscript"/>
        </w:rPr>
        <w:t>33</w:t>
      </w:r>
      <w:r>
        <w:t xml:space="preserve"> was the main cause for Q61H mutations in PAAD.</w:t>
      </w:r>
    </w:p>
    <w:p w:rsidR="00AA3288" w:rsidRDefault="00F254E3">
      <w:pPr>
        <w:pStyle w:val="Heading2"/>
      </w:pPr>
      <w:bookmarkStart w:id="23" w:name="Xc6bc8b4481aab6d6a043225d0031576527fca21"/>
      <w:r>
        <w:t xml:space="preserve">The frequency of most </w:t>
      </w:r>
      <w:r>
        <w:rPr>
          <w:i/>
        </w:rPr>
        <w:t>KRAS</w:t>
      </w:r>
      <w:r>
        <w:t xml:space="preserve"> alleles cannot be solely attributed to the prevalence of detected mutagens.</w:t>
      </w:r>
      <w:bookmarkEnd w:id="23"/>
    </w:p>
    <w:p w:rsidR="00AA3288" w:rsidRDefault="00F254E3">
      <w:pPr>
        <w:pStyle w:val="FirstParagraph"/>
      </w:pPr>
      <w:r>
        <w:t xml:space="preserve">The extent to which mutational signatures represent 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w:t>
      </w:r>
      <w:r>
        <w:lastRenderedPageBreak/>
        <w:t xml:space="preserve">to be more frequent than observed, while those above the line were more frequently observed than predicted. In COAD, G13D was predicted to be the most frequent allele. G12D/V mutations were considerably underestimated (Chi-squared test, p &lt; 0.05, triangles); </w:t>
      </w:r>
      <w:del w:id="24" w:author="Haigis, Kevin M., Ph.D." w:date="2020-06-09T12:44:00Z">
        <w:r w:rsidDel="00184D48">
          <w:delText>inversely</w:delText>
        </w:r>
      </w:del>
      <w:ins w:id="25" w:author="Haigis, Kevin M., Ph.D." w:date="2020-06-09T12:44:00Z">
        <w:r w:rsidR="00184D48">
          <w:t>while</w:t>
        </w:r>
      </w:ins>
      <w:del w:id="26" w:author="Haigis, Kevin M., Ph.D." w:date="2020-06-09T12:44:00Z">
        <w:r w:rsidDel="00184D48">
          <w:delText>,</w:delText>
        </w:r>
      </w:del>
      <w:r>
        <w:t xml:space="preserve"> the frequencies of G12S and A146T mutations were significantly overestimated in COAD (Chi-squared test, 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hyperlink w:anchor="fig:mutational-signatures-main">
        <w:r>
          <w:rPr>
            <w:rStyle w:val="Hyperlink"/>
          </w:rPr>
          <w:t>1</w:t>
        </w:r>
      </w:hyperlink>
      <w:r>
        <w:t xml:space="preserve">c, d), but </w:t>
      </w:r>
      <w:del w:id="27" w:author="Haigis, Kevin M., Ph.D." w:date="2020-06-09T12:45:00Z">
        <w:r w:rsidDel="00184D48">
          <w:delText xml:space="preserve">this </w:delText>
        </w:r>
      </w:del>
      <w:ins w:id="28" w:author="Haigis, Kevin M., Ph.D." w:date="2020-06-09T12:45:00Z">
        <w:r w:rsidR="00184D48">
          <w:t>our</w:t>
        </w:r>
        <w:r w:rsidR="00184D48">
          <w:t xml:space="preserve">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w:t>
      </w:r>
    </w:p>
    <w:p w:rsidR="00AA3288" w:rsidRDefault="00F254E3">
      <w:pPr>
        <w:pStyle w:val="BodyText"/>
      </w:pPr>
      <w:r>
        <w:t xml:space="preserve">The correlations between the observed and predicted allele frequencies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and observed allele frequencies with a Pearson correlation coefficient of 0.75, while the other three cancers had coefficients around 0.50. Interestingly, the codon 12 mutations demonstrated greater agreement between the observed and predicted frequencies in COAD, LUAD, and PAAD with correlation coefficients of 0.82, 0.83, and 0.84, respectively.</w:t>
      </w:r>
    </w:p>
    <w:p w:rsidR="00AA3288" w:rsidRDefault="00F254E3">
      <w:pPr>
        <w:pStyle w:val="BodyText"/>
      </w:pPr>
      <w:r>
        <w:t xml:space="preserve">In addition to estimating the distribution of the common </w:t>
      </w:r>
      <w:r>
        <w:rPr>
          <w:i/>
        </w:rPr>
        <w:t>KRAS</w:t>
      </w:r>
      <w:r>
        <w:t xml:space="preserve"> alleles for each cancer, </w:t>
      </w:r>
      <w:ins w:id="29" w:author="Haigis, Kevin M., Ph.D." w:date="2020-06-09T12:45:00Z">
        <w:r w:rsidR="00184D48">
          <w:t xml:space="preserve">we conducted </w:t>
        </w:r>
      </w:ins>
      <w:r>
        <w:t xml:space="preserve">a similar analysis </w:t>
      </w:r>
      <w:del w:id="30" w:author="Haigis, Kevin M., Ph.D." w:date="2020-06-09T12:45:00Z">
        <w:r w:rsidDel="00184D48">
          <w:delText xml:space="preserve">was conducted </w:delText>
        </w:r>
      </w:del>
      <w:r>
        <w:t>considering all of the alleles found frequently in at least one of the cancer types (</w:t>
      </w:r>
      <w:r w:rsidR="005041FF">
        <w:t>Supplementary Fig. 2</w:t>
      </w:r>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w:t>
      </w:r>
      <w:del w:id="31" w:author="Haigis, Kevin M., Ph.D." w:date="2020-06-09T12:45:00Z">
        <w:r w:rsidDel="00184D48">
          <w:delText xml:space="preserve">consist </w:delText>
        </w:r>
      </w:del>
      <w:ins w:id="32" w:author="Haigis, Kevin M., Ph.D." w:date="2020-06-09T12:45:00Z">
        <w:r w:rsidR="00184D48">
          <w:t>re</w:t>
        </w:r>
      </w:ins>
      <w:ins w:id="33" w:author="Haigis, Kevin M., Ph.D." w:date="2020-06-09T12:46:00Z">
        <w:r w:rsidR="00184D48">
          <w:t>present</w:t>
        </w:r>
      </w:ins>
      <w:del w:id="34" w:author="Haigis, Kevin M., Ph.D." w:date="2020-06-09T12:46:00Z">
        <w:r w:rsidDel="00184D48">
          <w:delText>of</w:delText>
        </w:r>
      </w:del>
      <w:r>
        <w:t xml:space="preserve">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tissue contributed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rsidR="00AA3288" w:rsidRDefault="00F254E3">
      <w:pPr>
        <w:pStyle w:val="Heading2"/>
      </w:pPr>
      <w:bookmarkStart w:id="35" w:name="X670d48590497755420eb7ade7f0d07d38957bb7"/>
      <w:r>
        <w:t xml:space="preserve">The </w:t>
      </w:r>
      <w:r>
        <w:rPr>
          <w:i/>
        </w:rPr>
        <w:t>KRAS</w:t>
      </w:r>
      <w:r>
        <w:t xml:space="preserve"> alleles have distinct comutation networks.</w:t>
      </w:r>
      <w:bookmarkEnd w:id="35"/>
    </w:p>
    <w:p w:rsidR="00AA3288" w:rsidRDefault="00F254E3">
      <w:pPr>
        <w:pStyle w:val="FirstParagraph"/>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effects of oncogenic </w:t>
      </w:r>
      <w:r>
        <w:rPr>
          <w:i/>
        </w:rPr>
        <w:t>KRAS</w:t>
      </w:r>
      <w:r>
        <w:t xml:space="preserve">-induced hyperactivation of </w:t>
      </w:r>
      <w:r>
        <w:lastRenderedPageBreak/>
        <w:t>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38,39</w:t>
      </w:r>
    </w:p>
    <w:p w:rsidR="00AA3288" w:rsidRDefault="00F254E3">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Leiserson </w:t>
      </w:r>
      <w:r>
        <w:rPr>
          <w:i/>
        </w:rPr>
        <w:t>et al.</w:t>
      </w:r>
      <w:r>
        <w:rPr>
          <w:vertAlign w:val="superscript"/>
        </w:rPr>
        <w:t>40</w:t>
      </w:r>
      <w:r>
        <w:t xml:space="preserve"> to identify reduced rates of comutation (Supplementary Table 8). The result of the comutation analysis on COAD tumors was a weakly connected network of the </w:t>
      </w:r>
      <w:r>
        <w:rPr>
          <w:i/>
        </w:rPr>
        <w:t>KRAS</w:t>
      </w:r>
      <w:r>
        <w:t xml:space="preserve"> alleles with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rsidR="00AA3288" w:rsidRDefault="00F254E3">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These include increased comutation with </w:t>
      </w:r>
      <w:r>
        <w:rPr>
          <w:i/>
        </w:rPr>
        <w:t>AMER1</w:t>
      </w:r>
      <w:r>
        <w:t>, a negative regulator of Wnt signaling</w:t>
      </w:r>
      <w:r>
        <w:rPr>
          <w:vertAlign w:val="superscript"/>
        </w:rPr>
        <w:t>54,55</w:t>
      </w:r>
    </w:p>
    <w:p w:rsidR="00AA3288" w:rsidRDefault="00F254E3">
      <w:pPr>
        <w:pStyle w:val="BodyText"/>
      </w:pPr>
      <w:r>
        <w:t xml:space="preserve">The </w:t>
      </w:r>
      <w:r>
        <w:rPr>
          <w:i/>
        </w:rPr>
        <w:t>KRAS</w:t>
      </w:r>
      <w:r>
        <w:t xml:space="preserve"> allele-specific comutation network uncovered in LUAD was far larger than that of COAD (</w:t>
      </w:r>
      <w:r w:rsidR="005041FF">
        <w:t>Supplementary Fig. 3</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5041FF">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with many genes encoding proteins that interact with Myc ("PPI of MYC (TF)"), and the G12D comutation network was enriched with interactions with focal adhesion genes (Fig. </w:t>
      </w:r>
      <w:hyperlink w:anchor="fig:comutation-main">
        <w:r>
          <w:rPr>
            <w:rStyle w:val="Hyperlink"/>
          </w:rPr>
          <w:t>3</w:t>
        </w:r>
      </w:hyperlink>
      <w:r>
        <w:t>).</w:t>
      </w:r>
    </w:p>
    <w:p w:rsidR="00AA3288" w:rsidRDefault="00F254E3">
      <w:pPr>
        <w:pStyle w:val="BodyText"/>
      </w:pPr>
      <w:r>
        <w:lastRenderedPageBreak/>
        <w:t>Conducting this analysis in MM was hampered by the fact that this cancer is known to be frequently multi-clonal.</w:t>
      </w:r>
      <w:r>
        <w:rPr>
          <w:vertAlign w:val="superscript"/>
        </w:rPr>
        <w:t>44,56</w:t>
      </w:r>
      <w:r>
        <w:t xml:space="preserve">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5041FF">
        <w:t>Supplementary Fig. 4</w:t>
      </w:r>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rsidR="00AA3288" w:rsidRDefault="00F254E3">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5041FF">
        <w:t>Supplementary Fig. 5</w:t>
      </w:r>
      <w:r>
        <w:t>). There were numerous genes that had opposing comutation interactions with different alleles. Of these, four interact with or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5041FF">
        <w:t>Supplementary Fig. 5</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rsidR="00AA3288" w:rsidRDefault="00F254E3">
      <w:pPr>
        <w:pStyle w:val="Heading2"/>
      </w:pPr>
      <w:bookmarkStart w:id="36" w:name="X400ec1c23a6fa0b0e699c585c29e4103e7448c4"/>
      <w:r>
        <w:rPr>
          <w:i/>
        </w:rPr>
        <w:t>KRAS</w:t>
      </w:r>
      <w:r>
        <w:t xml:space="preserve"> allele-specific genetic dependencies reveal potential synthetic lethal vulnerabilities.</w:t>
      </w:r>
      <w:bookmarkEnd w:id="36"/>
    </w:p>
    <w:p w:rsidR="00AA3288" w:rsidRDefault="00F254E3">
      <w:pPr>
        <w:pStyle w:val="FirstParagraph"/>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behaviors and genetic interactions, they likely have specific genetic vulnerabilities. To this end, </w:t>
      </w:r>
      <w:ins w:id="37" w:author="Haigis, Kevin M., Ph.D." w:date="2020-06-09T12:50:00Z">
        <w:r w:rsidR="000106B0">
          <w:t xml:space="preserve">we used </w:t>
        </w:r>
      </w:ins>
      <w:r>
        <w:t>data from a genome-wide, CRISPR</w:t>
      </w:r>
      <w:del w:id="38" w:author="Haigis, Kevin M., Ph.D." w:date="2020-06-09T12:51:00Z">
        <w:r w:rsidDel="000106B0">
          <w:delText>-</w:delText>
        </w:r>
      </w:del>
      <w:ins w:id="39" w:author="Haigis, Kevin M., Ph.D." w:date="2020-06-09T12:51:00Z">
        <w:r w:rsidR="000106B0">
          <w:t>/</w:t>
        </w:r>
      </w:ins>
      <w:r>
        <w:t>Cas9 knock-out screen of cancer cell lines</w:t>
      </w:r>
      <w:r>
        <w:rPr>
          <w:vertAlign w:val="superscript"/>
        </w:rPr>
        <w:t>59,60</w:t>
      </w:r>
      <w:r>
        <w:t xml:space="preserve"> </w:t>
      </w:r>
      <w:del w:id="40" w:author="Haigis, Kevin M., Ph.D." w:date="2020-06-09T12:51:00Z">
        <w:r w:rsidDel="000106B0">
          <w:delText xml:space="preserve">were used </w:delText>
        </w:r>
      </w:del>
      <w:r>
        <w:t xml:space="preserve">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w:t>
      </w:r>
      <w:ins w:id="41" w:author="Haigis, Kevin M., Ph.D." w:date="2020-06-09T12:51:00Z">
        <w:r w:rsidR="000106B0">
          <w:t>s</w:t>
        </w:r>
      </w:ins>
      <w:r>
        <w:t xml:space="preserve"> for signaling pathways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rsidR="00AA3288" w:rsidRDefault="00F254E3">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w:t>
      </w:r>
      <w:r>
        <w:lastRenderedPageBreak/>
        <w:t xml:space="preserve">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 xml:space="preserve">b). Similarly, the </w:t>
      </w:r>
      <w:r>
        <w:rPr>
          <w:i/>
        </w:rPr>
        <w:t>KRAS</w:t>
      </w:r>
      <w:r>
        <w:t xml:space="preserve"> G13D cell lines were less affected when genes involved in oxidative phosphorylation were targeted (Fig. </w:t>
      </w:r>
      <w:hyperlink w:anchor="fig:coad-dependency-main">
        <w:r>
          <w:rPr>
            <w:rStyle w:val="Hyperlink"/>
          </w:rPr>
          <w:t>4</w:t>
        </w:r>
      </w:hyperlink>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4</w:t>
        </w:r>
      </w:hyperlink>
      <w:r>
        <w:t>e).</w:t>
      </w:r>
    </w:p>
    <w:p w:rsidR="00AA3288" w:rsidRDefault="00F254E3">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5041FF">
        <w:t>Supplementary Fig. 6</w:t>
      </w:r>
      <w:r>
        <w:t xml:space="preserve">). For instance, the G12D cell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5041FF">
        <w:t>Supplementary Fig. 7</w:t>
      </w:r>
      <w:r>
        <w:t xml:space="preserve">). In these cell lines, 130 individual genes demonstrated </w:t>
      </w:r>
      <w:r>
        <w:rPr>
          <w:i/>
        </w:rPr>
        <w:t>KRAS</w:t>
      </w:r>
      <w:r>
        <w:t xml:space="preserve"> allele-specific genetic dependency (</w:t>
      </w:r>
      <w:r w:rsidR="005041FF">
        <w:t>Supplementary Fig. 7</w:t>
      </w:r>
      <w:r>
        <w:t xml:space="preserve">; Supplementary Table 10). Several noteworthy interactions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Overall, the </w:t>
      </w:r>
      <w:r>
        <w:rPr>
          <w:i/>
        </w:rPr>
        <w:t>KRAS</w:t>
      </w:r>
      <w:r>
        <w:t xml:space="preserve"> alleles were associated with substantially different genetic dependencies on specific cellular processes, signaling pathways, and individual genes.</w:t>
      </w:r>
    </w:p>
    <w:p w:rsidR="00AA3288" w:rsidRDefault="00F254E3">
      <w:pPr>
        <w:pStyle w:val="Heading2"/>
      </w:pPr>
      <w:bookmarkStart w:id="42" w:name="X6c9044a8dd2648af4f8387e66b0af32494c57ce"/>
      <w:r>
        <w:t>An integrated analysis of allele-specific comutation and genetic dependencies.</w:t>
      </w:r>
      <w:bookmarkEnd w:id="42"/>
    </w:p>
    <w:p w:rsidR="00AA3288" w:rsidRDefault="00F254E3">
      <w:pPr>
        <w:pStyle w:val="FirstParagraph"/>
      </w:pPr>
      <w:r>
        <w:t xml:space="preserve">One explanation for the allele-specific genetic dependency interactions </w:t>
      </w:r>
      <w:ins w:id="43" w:author="Haigis, Kevin M., Ph.D." w:date="2020-06-09T12:52:00Z">
        <w:r w:rsidR="000106B0">
          <w:t xml:space="preserve">we </w:t>
        </w:r>
      </w:ins>
      <w:r>
        <w:t xml:space="preserve">discovered </w:t>
      </w:r>
      <w:del w:id="44" w:author="Haigis, Kevin M., Ph.D." w:date="2020-06-09T12:52:00Z">
        <w:r w:rsidDel="000106B0">
          <w:delText xml:space="preserve">above </w:delText>
        </w:r>
      </w:del>
      <w:r>
        <w:t xml:space="preserve">is that the unique signaling properties of the </w:t>
      </w:r>
      <w:r>
        <w:rPr>
          <w:i/>
        </w:rPr>
        <w:t>KRAS</w:t>
      </w:r>
      <w:r>
        <w:t xml:space="preserve"> variant impose or remove the requirement for the function of the other gene. Nevertheless, as emphasized by the weakly connected comutation networks, the </w:t>
      </w:r>
      <w:r>
        <w:rPr>
          <w:i/>
        </w:rPr>
        <w:t>KRAS</w:t>
      </w:r>
      <w:r>
        <w:t xml:space="preserve"> alleles are not acting in the same genetic environments. Given that each </w:t>
      </w:r>
      <w:r>
        <w:rPr>
          <w:i/>
        </w:rPr>
        <w:t>KRAS</w:t>
      </w:r>
      <w:r>
        <w:t xml:space="preserve"> allele is associated with a distinct comutation network, we posited </w:t>
      </w:r>
      <w:r>
        <w:lastRenderedPageBreak/>
        <w:t xml:space="preserve">that some of the genetic dependencies associated with specific </w:t>
      </w:r>
      <w:r>
        <w:rPr>
          <w:i/>
        </w:rPr>
        <w:t>KRAS</w:t>
      </w:r>
      <w:r>
        <w:t xml:space="preserve"> alleles were actually linked to </w:t>
      </w:r>
      <w:proofErr w:type="spellStart"/>
      <w:r>
        <w:t>co</w:t>
      </w:r>
      <w:del w:id="45" w:author="Haigis, Kevin M., Ph.D." w:date="2020-06-09T12:52:00Z">
        <w:r w:rsidDel="000106B0">
          <w:delText>m</w:delText>
        </w:r>
      </w:del>
      <w:r>
        <w:t>mutated</w:t>
      </w:r>
      <w:proofErr w:type="spellEnd"/>
      <w:r>
        <w:t xml:space="preserve"> genes. To address this hypothesis, we constructed linear models for the dependency score of each gene with allele-specific dependency that included a coefficient for the </w:t>
      </w:r>
      <w:r>
        <w:rPr>
          <w:i/>
        </w:rPr>
        <w:t>KRAS</w:t>
      </w:r>
      <w:r>
        <w:t xml:space="preserve"> allele and a coefficient for the mutation of each gene in its comutation network. These models were then fit with elastic net regression to isolate the most informative predictors.</w:t>
      </w:r>
      <w:r>
        <w:rPr>
          <w:vertAlign w:val="superscript"/>
        </w:rPr>
        <w:t>69</w:t>
      </w:r>
    </w:p>
    <w:p w:rsidR="00AA3288" w:rsidRDefault="00F254E3">
      <w:pPr>
        <w:pStyle w:val="BodyText"/>
      </w:pPr>
      <w:r>
        <w:t xml:space="preserve">The fit models that had non-zero coefficients for the effects of the comutation variables tended to separate into two groups. In the first,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hyperlink w:anchor="fig:dep-map-comut-masking">
        <w:r>
          <w:rPr>
            <w:rStyle w:val="Hyperlink"/>
          </w:rPr>
          <w:t>5</w:t>
        </w:r>
      </w:hyperlink>
      <w:r>
        <w:t xml:space="preserve">a). 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 xml:space="preserve">b, </w:t>
      </w:r>
      <w:r w:rsidR="005041FF">
        <w:t>Supplementary Fig. 8</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w:t>
      </w:r>
    </w:p>
    <w:p w:rsidR="00AA3288" w:rsidRDefault="00F254E3">
      <w:pPr>
        <w:pStyle w:val="BodyText"/>
      </w:pPr>
      <w:r>
        <w:t xml:space="preserve">The other group of models estimated effects of the comutation events that altered the interpretation of the dependency interaction between the </w:t>
      </w:r>
      <w:r>
        <w:rPr>
          <w:i/>
        </w:rPr>
        <w:t>KRAS</w:t>
      </w:r>
      <w:r>
        <w:t xml:space="preserve"> allele and knocked-out gene. For instance, targeting </w:t>
      </w:r>
      <w:r>
        <w:rPr>
          <w:i/>
        </w:rPr>
        <w:t>SRSF5</w:t>
      </w:r>
      <w:r>
        <w:t xml:space="preserve">, a splice factor that promotes splicing of the PKC </w:t>
      </w:r>
      <m:oMath>
        <m:r>
          <w:rPr>
            <w:rFonts w:ascii="Cambria Math" w:hAnsi="Cambria Math"/>
          </w:rPr>
          <m:t>β</m:t>
        </m:r>
      </m:oMath>
      <w:r>
        <w:t>II isoform to promote oncogenesis,</w:t>
      </w:r>
      <w:r>
        <w:rPr>
          <w:vertAlign w:val="superscript"/>
        </w:rPr>
        <w:t>70–72</w:t>
      </w:r>
      <w:r>
        <w:t xml:space="preserve"> in COAD cell lines with </w:t>
      </w:r>
      <w:r>
        <w:rPr>
          <w:i/>
        </w:rPr>
        <w:t>KRAS</w:t>
      </w:r>
      <w:r>
        <w:t xml:space="preserve"> G12D mutations caused an increase in the growth rate. The new model with variables for comutation events indicated that increased Wnt signaling was important for this effect (Fig. </w:t>
      </w:r>
      <w:hyperlink w:anchor="fig:dep-map-comut-adding">
        <w:r>
          <w:rPr>
            <w:rStyle w:val="Hyperlink"/>
          </w:rPr>
          <w:t>6</w:t>
        </w:r>
      </w:hyperlink>
      <w:r>
        <w:t xml:space="preserve">a) because mutations of </w:t>
      </w:r>
      <w:r>
        <w:rPr>
          <w:i/>
        </w:rPr>
        <w:t>APC</w:t>
      </w:r>
      <w:r>
        <w:t xml:space="preserve"> and </w:t>
      </w:r>
      <w:r>
        <w:rPr>
          <w:i/>
        </w:rPr>
        <w:t>HECW1</w:t>
      </w:r>
      <w:r>
        <w:t>, negative regulators of Wnt signaling,</w:t>
      </w:r>
      <w:r>
        <w:rPr>
          <w:vertAlign w:val="superscript"/>
        </w:rPr>
        <w:t>73,74</w:t>
      </w:r>
      <w:r>
        <w:t xml:space="preserve"> were estimated to have positive effects on the dependency score. </w:t>
      </w:r>
      <w:r>
        <w:rPr>
          <w:i/>
        </w:rPr>
        <w:t>APC</w:t>
      </w:r>
      <w:r>
        <w:t xml:space="preserve"> has increased comutation with </w:t>
      </w:r>
      <w:r>
        <w:rPr>
          <w:i/>
        </w:rPr>
        <w:t>KRAS</w:t>
      </w:r>
      <w:r>
        <w:t xml:space="preserve"> G12D while </w:t>
      </w:r>
      <w:r>
        <w:rPr>
          <w:i/>
        </w:rPr>
        <w:t>HECW1</w:t>
      </w:r>
      <w:r>
        <w:t xml:space="preserve"> has a reduced comutation interaction, though this is likely due to the redundancy of loss of both and a preference for the loss of </w:t>
      </w:r>
      <w:r>
        <w:rPr>
          <w:i/>
        </w:rPr>
        <w:t>APC</w:t>
      </w:r>
      <w:r>
        <w:t xml:space="preserve">. Importantly, while cell lines with mutations to these negative Wnt regulators had reduced dependency on </w:t>
      </w:r>
      <w:r>
        <w:rPr>
          <w:i/>
        </w:rPr>
        <w:t>SRSF5</w:t>
      </w:r>
      <w:r>
        <w:t xml:space="preserve">, the cell lines with concomitant </w:t>
      </w:r>
      <w:r>
        <w:rPr>
          <w:i/>
        </w:rPr>
        <w:t>KRAS</w:t>
      </w:r>
      <w:r>
        <w:t xml:space="preserve"> G12D mutations tended to have an increase in growth rate when </w:t>
      </w:r>
      <w:r>
        <w:rPr>
          <w:i/>
        </w:rPr>
        <w:t>SRSF5</w:t>
      </w:r>
      <w:r>
        <w:t xml:space="preserve"> was knocked-out (a positive dependency score), suggesting that these co-occurring mutations cooperate in this genetic interaction.</w:t>
      </w:r>
    </w:p>
    <w:p w:rsidR="00AA3288" w:rsidRDefault="00F254E3">
      <w:pPr>
        <w:pStyle w:val="BodyText"/>
      </w:pPr>
      <w:r>
        <w:t xml:space="preserve">As another example, the loss of </w:t>
      </w:r>
      <w:r>
        <w:rPr>
          <w:i/>
        </w:rPr>
        <w:t>KIAA1257</w:t>
      </w:r>
      <w:r>
        <w:t xml:space="preserve"> in PAAD cell lines with a </w:t>
      </w:r>
      <w:r>
        <w:rPr>
          <w:i/>
        </w:rPr>
        <w:t>KRAS</w:t>
      </w:r>
      <w:r>
        <w:t xml:space="preserve"> G12R and/or </w:t>
      </w:r>
      <w:r>
        <w:rPr>
          <w:i/>
        </w:rPr>
        <w:t>DNAH5</w:t>
      </w:r>
      <w:r>
        <w:t xml:space="preserve"> mutation had a greater reduction on growth than without a mutation in either gene (Fig. </w:t>
      </w:r>
      <w:hyperlink w:anchor="fig:dep-map-comut-adding">
        <w:r>
          <w:rPr>
            <w:rStyle w:val="Hyperlink"/>
          </w:rPr>
          <w:t>6</w:t>
        </w:r>
      </w:hyperlink>
      <w:r>
        <w:t xml:space="preserve">b). While the mechanism is unclear as there is little known about this gene, the increased dependency from either a </w:t>
      </w:r>
      <w:r>
        <w:rPr>
          <w:i/>
        </w:rPr>
        <w:t>KRAS</w:t>
      </w:r>
      <w:r>
        <w:t xml:space="preserve"> G12R or </w:t>
      </w:r>
      <w:r>
        <w:rPr>
          <w:i/>
        </w:rPr>
        <w:t>DNAH5</w:t>
      </w:r>
      <w:r>
        <w:t xml:space="preserve"> mutation may explain the reduced comutation interaction between these two events.</w:t>
      </w:r>
    </w:p>
    <w:p w:rsidR="00AA3288" w:rsidRDefault="00F254E3">
      <w:pPr>
        <w:pStyle w:val="BodyText"/>
      </w:pPr>
      <w:r>
        <w:t xml:space="preserve">The increased dependency of </w:t>
      </w:r>
      <w:r>
        <w:rPr>
          <w:i/>
        </w:rPr>
        <w:t>KRAS</w:t>
      </w:r>
      <w:r>
        <w:t xml:space="preserve"> G12D PAAD cell lines on </w:t>
      </w:r>
      <w:r>
        <w:rPr>
          <w:i/>
        </w:rPr>
        <w:t>FKBP1A</w:t>
      </w:r>
      <w:r>
        <w:t xml:space="preserve"> tended to be further reduced when there were also mutations to </w:t>
      </w:r>
      <w:r>
        <w:rPr>
          <w:i/>
        </w:rPr>
        <w:t>RNF43</w:t>
      </w:r>
      <w:r>
        <w:t xml:space="preserve"> and/or </w:t>
      </w:r>
      <w:r>
        <w:rPr>
          <w:i/>
        </w:rPr>
        <w:t>GPR98</w:t>
      </w:r>
      <w:r>
        <w:t xml:space="preserve">, two genes with increased comutation interactions with </w:t>
      </w:r>
      <w:r>
        <w:rPr>
          <w:i/>
        </w:rPr>
        <w:t>KRAS</w:t>
      </w:r>
      <w:r>
        <w:t xml:space="preserve"> G12D in human PAAD cancer samples (Fig. </w:t>
      </w:r>
      <w:hyperlink w:anchor="fig:dep-map-comut-adding">
        <w:r>
          <w:rPr>
            <w:rStyle w:val="Hyperlink"/>
          </w:rPr>
          <w:t>6</w:t>
        </w:r>
      </w:hyperlink>
      <w:r>
        <w:t xml:space="preserve">c). Interestingly, </w:t>
      </w:r>
      <w:r>
        <w:rPr>
          <w:i/>
        </w:rPr>
        <w:t>FKBP1A</w:t>
      </w:r>
      <w:r>
        <w:t xml:space="preserve"> interacts with the ryanodine receptor 1 (RYR1) protein to regulate cytoplasmic calcium release from the endoplasmic reticulum or other endomembrane calcium stores,</w:t>
      </w:r>
      <w:r>
        <w:rPr>
          <w:vertAlign w:val="superscript"/>
        </w:rPr>
        <w:t>75,76</w:t>
      </w:r>
      <w:r>
        <w:t xml:space="preserve"> and </w:t>
      </w:r>
      <w:r>
        <w:rPr>
          <w:i/>
        </w:rPr>
        <w:t>RYR1</w:t>
      </w:r>
      <w:r>
        <w:t xml:space="preserve"> has a reduced comutation interaction with </w:t>
      </w:r>
      <w:r>
        <w:rPr>
          <w:i/>
        </w:rPr>
        <w:lastRenderedPageBreak/>
        <w:t>KRAS</w:t>
      </w:r>
      <w:r>
        <w:t xml:space="preserve"> G12D. Together, these results create a network of comutation, dependency, and protein-protein interactions (Fig. </w:t>
      </w:r>
      <w:hyperlink w:anchor="fig:dep-map-comut-adding">
        <w:r>
          <w:rPr>
            <w:rStyle w:val="Hyperlink"/>
          </w:rPr>
          <w:t>6</w:t>
        </w:r>
      </w:hyperlink>
      <w:r>
        <w:t>d).</w:t>
      </w:r>
    </w:p>
    <w:p w:rsidR="00AA3288" w:rsidRDefault="00F254E3">
      <w:pPr>
        <w:pStyle w:val="Heading1"/>
      </w:pPr>
      <w:bookmarkStart w:id="46" w:name="discussion"/>
      <w:r>
        <w:t>Discussion</w:t>
      </w:r>
      <w:bookmarkEnd w:id="46"/>
    </w:p>
    <w:p w:rsidR="00AA3288" w:rsidRDefault="00F254E3">
      <w:pPr>
        <w:pStyle w:val="FirstParagraph"/>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Pr>
          <w:vertAlign w:val="superscript"/>
        </w:rPr>
        <w:t>4,77,78</w:t>
      </w:r>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w:t>
      </w:r>
      <w:ins w:id="47" w:author="Haigis, Kevin M., Ph.D." w:date="2020-06-09T13:26:00Z">
        <w:r w:rsidR="008D34B3">
          <w:t xml:space="preserve">that </w:t>
        </w:r>
      </w:ins>
      <w:r>
        <w:t xml:space="preserve">they were alterations that cooperated with the </w:t>
      </w:r>
      <w:r>
        <w:rPr>
          <w:i/>
        </w:rPr>
        <w:t>KRAS</w:t>
      </w:r>
      <w:r>
        <w:t xml:space="preserve"> allele to promote </w:t>
      </w:r>
      <w:del w:id="48" w:author="Haigis, Kevin M., Ph.D." w:date="2020-06-09T13:26:00Z">
        <w:r w:rsidDel="008D34B3">
          <w:delText xml:space="preserve">positive selection in the </w:delText>
        </w:r>
      </w:del>
      <w:r>
        <w:t>tumor</w:t>
      </w:r>
      <w:ins w:id="49" w:author="Haigis, Kevin M., Ph.D." w:date="2020-06-09T13:26:00Z">
        <w:r w:rsidR="008D34B3">
          <w:t xml:space="preserve"> growth</w:t>
        </w:r>
      </w:ins>
      <w:r>
        <w:t xml:space="preserve">.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rsidR="00AA3288" w:rsidRDefault="00F254E3">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Pr>
          <w:vertAlign w:val="superscript"/>
        </w:rPr>
        <w:t>77</w:t>
      </w:r>
      <w:r>
        <w:t xml:space="preserve"> Thus, the configuration of the tissue signaling network influences the genetic interactions that arise during cancer progression.</w:t>
      </w:r>
    </w:p>
    <w:p w:rsidR="00AA3288" w:rsidRDefault="00F254E3">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rsidR="00AA3288" w:rsidRDefault="00F254E3">
      <w:pPr>
        <w:pStyle w:val="BodyText"/>
      </w:pPr>
      <w:r>
        <w:lastRenderedPageBreak/>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Pr>
          <w:vertAlign w:val="superscript"/>
        </w:rPr>
        <w:t>79,80</w:t>
      </w:r>
      <w:r>
        <w:t xml:space="preserve"> which consequently determines their response to different inhibitors.</w:t>
      </w:r>
      <w:r>
        <w:rPr>
          <w:vertAlign w:val="superscript"/>
        </w:rPr>
        <w:t>81,82</w:t>
      </w:r>
      <w:r>
        <w:t xml:space="preserve"> Moreover, the response of HER2 mutant cancers to HER2 inhibition varies depending on the tissue-of-origin of the cancer,</w:t>
      </w:r>
      <w:r>
        <w:rPr>
          <w:vertAlign w:val="superscript"/>
        </w:rPr>
        <w:t>83</w:t>
      </w:r>
      <w:r>
        <w:t xml:space="preserve">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rsidR="00AA3288" w:rsidRDefault="00F254E3">
      <w:pPr>
        <w:pStyle w:val="Heading1"/>
      </w:pPr>
      <w:bookmarkStart w:id="50" w:name="methods"/>
      <w:r>
        <w:t>Methods</w:t>
      </w:r>
      <w:bookmarkEnd w:id="50"/>
    </w:p>
    <w:p w:rsidR="00AA3288" w:rsidRDefault="00F254E3">
      <w:pPr>
        <w:pStyle w:val="Heading2"/>
      </w:pPr>
      <w:bookmarkStart w:id="51" w:name="X2458b0999cae66e17f72dce2dca9af0e64013e6"/>
      <w:r>
        <w:t>Cancer sample data sources and acquisition</w:t>
      </w:r>
      <w:bookmarkEnd w:id="51"/>
    </w:p>
    <w:p w:rsidR="00AA3288" w:rsidRDefault="00F254E3">
      <w:pPr>
        <w:pStyle w:val="FirstParagrap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52,86,87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(MMRF)-CoMMpass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rsidR="00AA3288" w:rsidRDefault="00F254E3">
      <w:pPr>
        <w:pStyle w:val="Heading2"/>
      </w:pPr>
      <w:bookmarkStart w:id="52" w:name="hypermutated-sample-cutoff"/>
      <w:r>
        <w:t>Hypermutated sample cutoff</w:t>
      </w:r>
      <w:bookmarkEnd w:id="52"/>
    </w:p>
    <w:p w:rsidR="00AA3288" w:rsidRDefault="00F254E3">
      <w:pPr>
        <w:pStyle w:val="FirstParagrap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rsidR="00AA3288" w:rsidRDefault="00F254E3">
      <w:pPr>
        <w:pStyle w:val="Heading2"/>
      </w:pPr>
      <w:bookmarkStart w:id="53" w:name="tissue-gene-expression-filter"/>
      <w:r>
        <w:t>Tissue gene expression filter</w:t>
      </w:r>
      <w:bookmarkEnd w:id="53"/>
    </w:p>
    <w:p w:rsidR="00AA3288" w:rsidRDefault="00F254E3">
      <w:pPr>
        <w:pStyle w:val="FirstParagraph"/>
      </w:pPr>
      <w:r>
        <w:t>A conservative filter for tissue-specific gene expression was used to remove genes not expressed in the tissues of study. Normal tissue gene expression data was gathered from the GTEx Portal (12/03/2018)</w:t>
      </w:r>
      <w:r>
        <w:rPr>
          <w:vertAlign w:val="superscript"/>
        </w:rPr>
        <w:t>91</w:t>
      </w:r>
      <w:r>
        <w:t xml:space="preserve"> and The Human Protein Atlas (HPA, 12/03/2018),</w:t>
      </w:r>
      <w:r>
        <w:rPr>
          <w:vertAlign w:val="superscript"/>
        </w:rPr>
        <w:t>92,93</w:t>
      </w:r>
      <w:r>
        <w:t xml:space="preserve"> and tumor expression data was collected from MMRF-CoMMpass (01/14/2019), TCGA-COAD, TCGA-LUAD, and TCGA-PAAD.</w:t>
      </w:r>
      <w:r>
        <w:rPr>
          <w:vertAlign w:val="superscript"/>
        </w:rPr>
        <w:t>52,86,87,89</w:t>
      </w:r>
      <w:r>
        <w:t xml:space="preserve"> A gene was considered “expressed” in a tissue if it </w:t>
      </w:r>
      <w:r>
        <w:lastRenderedPageBreak/>
        <w:t>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rsidR="00AA3288" w:rsidRDefault="00F254E3">
      <w:pPr>
        <w:pStyle w:val="Heading2"/>
      </w:pPr>
      <w:bookmarkStart w:id="54" w:name="Xdb2b988ba2f6f8338a7e3864787a7671dd51eb8"/>
      <w:r>
        <w:t>Calculating overall distribution of hotspot mutations</w:t>
      </w:r>
      <w:bookmarkEnd w:id="54"/>
    </w:p>
    <w:p w:rsidR="00AA3288" w:rsidRDefault="00F254E3">
      <w:pPr>
        <w:pStyle w:val="FirstParagraph"/>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rsidR="00AA3288" w:rsidRDefault="00F254E3">
      <w:pPr>
        <w:pStyle w:val="Heading2"/>
      </w:pPr>
      <w:bookmarkStart w:id="55" w:name="protein-protein-interaction-network-ppin"/>
      <w:r>
        <w:t>Protein-Protein Interaction Network (PPIN)</w:t>
      </w:r>
      <w:bookmarkEnd w:id="55"/>
    </w:p>
    <w:p w:rsidR="00AA3288" w:rsidRDefault="00F254E3">
      <w:pPr>
        <w:pStyle w:val="FirstParagraph"/>
      </w:pPr>
      <w:r>
        <w:t>The PPIN used throughout the study was the combination of interactions from STRING,</w:t>
      </w:r>
      <w:r>
        <w:rPr>
          <w:vertAlign w:val="superscript"/>
        </w:rPr>
        <w:t>96,97</w:t>
      </w:r>
      <w:r>
        <w:t xml:space="preserve"> HINT,</w:t>
      </w:r>
      <w:r>
        <w:rPr>
          <w:vertAlign w:val="superscript"/>
        </w:rPr>
        <w:t>98</w:t>
      </w:r>
      <w:r>
        <w:t xml:space="preserve"> and BioPlex.</w:t>
      </w:r>
      <w:r>
        <w:rPr>
          <w:vertAlign w:val="superscript"/>
        </w:rPr>
        <w:t>99</w:t>
      </w:r>
    </w:p>
    <w:p w:rsidR="00AA3288" w:rsidRDefault="00F254E3">
      <w:pPr>
        <w:pStyle w:val="Heading2"/>
      </w:pPr>
      <w:bookmarkStart w:id="56" w:name="identifying-mutational-signatures"/>
      <w:r>
        <w:t>Identifying mutational signatures</w:t>
      </w:r>
      <w:bookmarkEnd w:id="56"/>
    </w:p>
    <w:p w:rsidR="00AA3288" w:rsidRDefault="00F254E3">
      <w:pPr>
        <w:pStyle w:val="FirstParagraph"/>
      </w:pPr>
      <w:r>
        <w:t>The genome-wide mutations of a sample can be deconvolved into mutational signatures that represent endogenous or exogenous mutagenic processes.</w:t>
      </w:r>
      <w:r>
        <w:rPr>
          <w:vertAlign w:val="superscript"/>
        </w:rPr>
        <w:t>26</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100</w:t>
      </w:r>
      <w:r>
        <w:t xml:space="preserve"> implementation of NMF algorithm, SigProfiler,</w:t>
      </w:r>
      <w:r>
        <w:rPr>
          <w:vertAlign w:val="superscript"/>
        </w:rPr>
        <w:t>26</w:t>
      </w:r>
      <w:r>
        <w:t xml:space="preserve"> was used to discover the underlying mutational patterns that are common across tumors. Mutational signatures were discovered separately for each tumor type and the optimal number of signatures was determined based on silhouette width and Frobenius error.</w:t>
      </w:r>
      <w:r>
        <w:rPr>
          <w:vertAlign w:val="superscript"/>
        </w:rPr>
        <w:t>101</w:t>
      </w:r>
    </w:p>
    <w:p w:rsidR="00AA3288" w:rsidRDefault="00F254E3">
      <w:pPr>
        <w:pStyle w:val="BodyText"/>
      </w:pPr>
      <w:r>
        <w:t>The spectrum of the signatures discovered by NMF were matched to the COSMIC catalog.</w:t>
      </w:r>
      <w:r>
        <w:rPr>
          <w:vertAlign w:val="superscript"/>
        </w:rPr>
        <w:t>102</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27,103</w:t>
      </w:r>
      <w:r>
        <w:t xml:space="preserve"> Further, the analysis revealed a signature that was predominantly C&gt;A but not a subtype of signature 7. This signature 38 was previously reported to be caused by indirect UV exposure.</w:t>
      </w:r>
      <w:r>
        <w:rPr>
          <w:vertAlign w:val="superscript"/>
        </w:rPr>
        <w:t>27</w:t>
      </w:r>
      <w:r>
        <w:t xml:space="preserve"> Three versions of the signature associated to POLE mutations, signature 10, were discovered (previously reported in</w:t>
      </w:r>
      <w:r>
        <w:rPr>
          <w:vertAlign w:val="superscript"/>
        </w:rPr>
        <w:t>27</w:t>
      </w:r>
      <w:r>
        <w:t>).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27</w:t>
      </w:r>
      <w:r>
        <w:t xml:space="preserve"> was found. One signature that was discovered in COAD did not have a good match with a previously published signature, although it resembled a signature previously reported to be caused by SBSA</w:t>
      </w:r>
      <w:r>
        <w:rPr>
          <w:vertAlign w:val="superscript"/>
        </w:rPr>
        <w:t>104</w:t>
      </w:r>
      <w:r>
        <w:t xml:space="preserve"> and signatures 34 and 41 in reference.</w:t>
      </w:r>
      <w:r>
        <w:rPr>
          <w:vertAlign w:val="superscript"/>
        </w:rPr>
        <w:t>27</w:t>
      </w:r>
      <w:r>
        <w:t xml:space="preserve"> This signature was not adjusted to </w:t>
      </w:r>
      <w:r>
        <w:lastRenderedPageBreak/>
        <w:t xml:space="preserve">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105</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106</w:t>
      </w:r>
      <w:r>
        <w:t xml:space="preserve"> The final spectra for each mutational signature and mutational signature composition of each tumor samples can be found in the Supplementary Data.</w:t>
      </w:r>
    </w:p>
    <w:p w:rsidR="00AA3288" w:rsidRDefault="00F254E3">
      <w:pPr>
        <w:pStyle w:val="Heading2"/>
      </w:pPr>
      <w:bookmarkStart w:id="57" w:name="Xa3a0f66be6a11d62d4e291edeecb72acd1b3398"/>
      <w:r>
        <w:t xml:space="preserve">Probability of </w:t>
      </w:r>
      <w:r>
        <w:rPr>
          <w:i/>
        </w:rPr>
        <w:t>KRAS</w:t>
      </w:r>
      <w:r>
        <w:t xml:space="preserve"> mutations from mutational signatures</w:t>
      </w:r>
      <w:bookmarkEnd w:id="57"/>
    </w:p>
    <w:p w:rsidR="00AA3288" w:rsidRDefault="00F254E3">
      <w:pPr>
        <w:pStyle w:val="FirstParagrap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rsidR="00AA3288" w:rsidRDefault="00582D8F">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rsidR="00AA3288" w:rsidRDefault="00F254E3">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rsidR="00AA3288" w:rsidRDefault="00F254E3">
      <w:pPr>
        <w:pStyle w:val="Heading2"/>
      </w:pPr>
      <w:bookmarkStart w:id="58" w:name="X7dafa6d99097747e66a939fa052e66c2c7d40a4"/>
      <w:r>
        <w:t xml:space="preserve">Predicting </w:t>
      </w:r>
      <w:r>
        <w:rPr>
          <w:i/>
        </w:rPr>
        <w:t>KRAS</w:t>
      </w:r>
      <w:r>
        <w:t xml:space="preserve"> allele frequency by mutational signatures</w:t>
      </w:r>
      <w:bookmarkEnd w:id="58"/>
    </w:p>
    <w:p w:rsidR="00AA3288" w:rsidRDefault="00F254E3">
      <w:pPr>
        <w:pStyle w:val="FirstParagraph"/>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leat 3% of the tumor samples. The 95% confidence intervals were bootstrapped.</w:t>
      </w:r>
      <w:r>
        <w:rPr>
          <w:vertAlign w:val="superscript"/>
        </w:rPr>
        <w:t>107</w:t>
      </w:r>
      <w:r>
        <w:t xml:space="preserve"> The predicted frequencies of the </w:t>
      </w:r>
      <w:r>
        <w:rPr>
          <w:i/>
        </w:rPr>
        <w:t>KRAS</w:t>
      </w:r>
      <w:r>
        <w:t xml:space="preserve"> alleles for each cancer are available in the Supplementary Table.</w:t>
      </w:r>
    </w:p>
    <w:p w:rsidR="00AA3288" w:rsidRDefault="00F254E3">
      <w:pPr>
        <w:pStyle w:val="Heading2"/>
      </w:pPr>
      <w:bookmarkStart w:id="59" w:name="comutation-with-kras-alleles"/>
      <w:r>
        <w:t xml:space="preserve">Comutation with </w:t>
      </w:r>
      <w:r>
        <w:rPr>
          <w:i/>
        </w:rPr>
        <w:t>KRAS</w:t>
      </w:r>
      <w:r>
        <w:t xml:space="preserve"> alleles</w:t>
      </w:r>
      <w:bookmarkEnd w:id="59"/>
    </w:p>
    <w:p w:rsidR="00AA3288" w:rsidRDefault="00F254E3">
      <w:pPr>
        <w:pStyle w:val="FirstParagraph"/>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p>
    <w:p w:rsidR="00AA3288" w:rsidRDefault="00F254E3">
      <w:pPr>
        <w:pStyle w:val="BodyText"/>
      </w:pPr>
      <w:r>
        <w:t xml:space="preserve">The Row-Column Exclusivity Test was used to identify reduced frequency of comutation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events given that </w:t>
      </w:r>
      <w:r>
        <w:lastRenderedPageBreak/>
        <w:t>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p>
    <w:p w:rsidR="00AA3288" w:rsidRDefault="00F254E3">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Leiserson </w:t>
      </w:r>
      <w:r>
        <w:rPr>
          <w:i/>
        </w:rPr>
        <w:t>et al.</w:t>
      </w:r>
      <w:r>
        <w:t>,</w:t>
      </w:r>
      <w:r>
        <w:rPr>
          <w:vertAlign w:val="superscript"/>
        </w:rPr>
        <w:t>40</w:t>
      </w:r>
      <w:r>
        <w:t xml:space="preserve"> suggesting it would be more sensitive for detecting reduced comutation interactions in the current study.</w:t>
      </w:r>
    </w:p>
    <w:p w:rsidR="00AA3288" w:rsidRDefault="00F254E3">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rsidR="00AA3288" w:rsidRDefault="00F254E3">
      <w:pPr>
        <w:pStyle w:val="Heading2"/>
      </w:pPr>
      <w:bookmarkStart w:id="60" w:name="functional-enrichment"/>
      <w:r>
        <w:t>Functional enrichment</w:t>
      </w:r>
      <w:bookmarkEnd w:id="60"/>
    </w:p>
    <w:p w:rsidR="00AA3288" w:rsidRDefault="00F254E3">
      <w:pPr>
        <w:pStyle w:val="FirstParagraph"/>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108–110</w:t>
      </w:r>
      <w:r>
        <w:t xml:space="preserve"> The online API was last accessed on April 9, 2020. Gene sets from the following sources provided by Enrichr were used: BioCarta (2016), GO Biological Process (2018), KEA (2015), KEGG (2019), Panther (2016), PPI Hub Proteins, Reactome (2016), Transcription Factor PPIs, and WikiPathways (2019).</w:t>
      </w:r>
    </w:p>
    <w:p w:rsidR="00AA3288" w:rsidRDefault="00F254E3">
      <w:pPr>
        <w:pStyle w:val="Heading2"/>
      </w:pPr>
      <w:bookmarkStart w:id="61" w:name="Xdb71face557a85867e32c776e14108c10f843cb"/>
      <w:r>
        <w:t>Modeling of cancer cell line genetic dependencies</w:t>
      </w:r>
      <w:bookmarkEnd w:id="61"/>
    </w:p>
    <w:p w:rsidR="00AA3288" w:rsidRDefault="00F254E3">
      <w:pPr>
        <w:pStyle w:val="FirstParagraph"/>
      </w:pPr>
      <w:r>
        <w:t xml:space="preserve">Genetic dependency data was downloaded from the online DepMap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rsidR="00AA3288" w:rsidRDefault="00F254E3">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 xml:space="preserve">-tests were used to compare the dependency scores of each group of cell lines against the others (Benjamini-Hochberg FDR adjusted p-value &lt; 0.05). These genes were declared as differentially dependent by </w:t>
      </w:r>
      <w:r>
        <w:rPr>
          <w:i/>
        </w:rPr>
        <w:t>KRAS</w:t>
      </w:r>
      <w:r>
        <w:t xml:space="preserve"> allele. The box-plots in Fig. </w:t>
      </w:r>
      <w:hyperlink w:anchor="fig:coad-dependency-main">
        <w:r>
          <w:rPr>
            <w:rStyle w:val="Hyperlink"/>
          </w:rPr>
          <w:t>4</w:t>
        </w:r>
      </w:hyperlink>
      <w:r>
        <w:t xml:space="preserve"> and </w:t>
      </w:r>
      <w:r w:rsidR="005041FF">
        <w:t>Supplementary Fig. 7</w:t>
      </w:r>
      <w:r>
        <w:t xml:space="preserve"> show pairwise </w:t>
      </w:r>
      <w:r>
        <w:rPr>
          <w:i/>
        </w:rPr>
        <w:t>t</w:t>
      </w:r>
      <w:r>
        <w:t>-tests with Benjamini-Hochberg FDR adjusted p-value.</w:t>
      </w:r>
    </w:p>
    <w:p w:rsidR="00AA3288" w:rsidRDefault="00F254E3">
      <w:pPr>
        <w:pStyle w:val="Heading2"/>
      </w:pPr>
      <w:bookmarkStart w:id="62" w:name="Xc3bf1c3d800ef32128f9eb89736137486275050"/>
      <w:r>
        <w:lastRenderedPageBreak/>
        <w:t>Gene Set Enrichment Analysis (GSEA) of genetic dependency</w:t>
      </w:r>
      <w:bookmarkEnd w:id="62"/>
    </w:p>
    <w:p w:rsidR="00AA3288" w:rsidRDefault="00F254E3">
      <w:pPr>
        <w:pStyle w:val="FirstParagraph"/>
      </w:pPr>
      <w:r>
        <w:t>The GSEA tool (version 3.0) was acquired from the online GSEA portal (https://www.gsea-msigdb.org/gsea/index.jsp). Gene sets were acquired through MSigDB (https://www.gsea-msigdb.org/gsea/msigdb/index.jsp; downloaded on October 15, 2019). The analysis used the Hallmark and C2 gene sets and permuted the genes 10,000 times for the statistical test. All other settings were set to default values.</w:t>
      </w:r>
    </w:p>
    <w:p w:rsidR="00AA3288" w:rsidRDefault="00F254E3">
      <w:pPr>
        <w:pStyle w:val="Heading2"/>
      </w:pPr>
      <w:bookmarkStart w:id="63" w:name="X1f22b44f319e7894af8260b2e250a070ca87c6f"/>
      <w:r>
        <w:t>Modelling the effect of comutation events on genetic dependency</w:t>
      </w:r>
      <w:bookmarkEnd w:id="63"/>
    </w:p>
    <w:p w:rsidR="00AA3288" w:rsidRDefault="00F254E3">
      <w:pPr>
        <w:pStyle w:val="FirstParagraph"/>
      </w:pPr>
      <w:r>
        <w:t xml:space="preserve">For each gene found to have a genetic dependency interaction with a </w:t>
      </w:r>
      <w:r>
        <w:rPr>
          <w:i/>
        </w:rPr>
        <w:t>KRAS</w:t>
      </w:r>
      <w:r>
        <w:t xml:space="preserve"> allele, an additional linear model was built to estimate the effect of the mutation of genes that comutate with the </w:t>
      </w:r>
      <w:r>
        <w:rPr>
          <w:i/>
        </w:rPr>
        <w:t>KRAS</w:t>
      </w:r>
      <w:r>
        <w:t xml:space="preserve"> allele. Eq. </w:t>
      </w:r>
      <w:hyperlink w:anchor="eq:comutation-genetic-dep-model">
        <w:r>
          <w:rPr>
            <w:rStyle w:val="Hyperlink"/>
          </w:rPr>
          <w:t>[eq:comutation-genetic-dep-model]</w:t>
        </w:r>
      </w:hyperlink>
      <w:r>
        <w:t xml:space="preserve"> presents the formula for the model where </w:t>
      </w:r>
      <m:oMath>
        <m:sSub>
          <m:sSubPr>
            <m:ctrlPr>
              <w:rPr>
                <w:rFonts w:ascii="Cambria Math" w:hAnsi="Cambria Math"/>
              </w:rPr>
            </m:ctrlPr>
          </m:sSubPr>
          <m:e>
            <m:r>
              <w:rPr>
                <w:rFonts w:ascii="Cambria Math" w:hAnsi="Cambria Math"/>
              </w:rPr>
              <m:t>d</m:t>
            </m:r>
          </m:e>
          <m:sub>
            <m:r>
              <w:rPr>
                <w:rFonts w:ascii="Cambria Math" w:hAnsi="Cambria Math"/>
              </w:rPr>
              <m:t>g</m:t>
            </m:r>
          </m:sub>
        </m:sSub>
      </m:oMath>
      <w:r>
        <w:t xml:space="preserve"> is the dependency score from knocking-out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RNA</m:t>
            </m:r>
          </m:sub>
        </m:sSub>
      </m:oMath>
      <w:r>
        <w:t xml:space="preserve"> estimates the effect of RNA expression of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mutated</m:t>
            </m:r>
          </m:sub>
        </m:sSub>
      </m:oMath>
      <w:r>
        <w:t xml:space="preserve"> estimates the effect of a mutation to gene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oMath>
      <w:r w:rsidR="005041FF">
        <w:t xml:space="preserve"> </w:t>
      </w:r>
      <w:r>
        <w:t xml:space="preserve"> estimates the effect of the </w:t>
      </w:r>
      <w:r>
        <w:rPr>
          <w:i/>
        </w:rPr>
        <w:t>KRAS</w:t>
      </w:r>
      <w:r>
        <w:t xml:space="preserve"> allele, and </w:t>
      </w:r>
      <m:oMath>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i</m:t>
                </m:r>
              </m:sub>
            </m:sSub>
          </m:sub>
        </m:sSub>
      </m:oMath>
      <w:r>
        <w:t xml:space="preserve"> estimates the effect of a mutation to the comutation gene </w:t>
      </w:r>
      <m:oMath>
        <m:r>
          <w:rPr>
            <w:rFonts w:ascii="Cambria Math" w:hAnsi="Cambria Math"/>
          </w:rPr>
          <m:t>i</m:t>
        </m:r>
      </m:oMath>
      <w:r>
        <w:t>.</w:t>
      </w:r>
    </w:p>
    <w:p w:rsidR="005041FF" w:rsidRDefault="00582D8F">
      <w:pPr>
        <w:pStyle w:val="FirstParagraph"/>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 xml:space="preserve">=α+ </m:t>
          </m:r>
          <m:sSub>
            <m:sSubPr>
              <m:ctrlPr>
                <w:rPr>
                  <w:rFonts w:ascii="Cambria Math" w:hAnsi="Cambria Math"/>
                </w:rPr>
              </m:ctrlPr>
            </m:sSubPr>
            <m:e>
              <m:r>
                <w:rPr>
                  <w:rFonts w:ascii="Cambria Math" w:hAnsi="Cambria Math"/>
                </w:rPr>
                <m:t>β</m:t>
              </m:r>
            </m:e>
            <m:sub>
              <m:r>
                <m:rPr>
                  <m:nor/>
                </m:rPr>
                <m:t>RNA</m:t>
              </m:r>
            </m:sub>
          </m:sSub>
          <m:r>
            <w:rPr>
              <w:rFonts w:ascii="Cambria Math" w:hAnsi="Cambria Math"/>
            </w:rPr>
            <m:t>r+</m:t>
          </m:r>
          <m:sSub>
            <m:sSubPr>
              <m:ctrlPr>
                <w:rPr>
                  <w:rFonts w:ascii="Cambria Math" w:hAnsi="Cambria Math"/>
                </w:rPr>
              </m:ctrlPr>
            </m:sSubPr>
            <m:e>
              <m:r>
                <w:rPr>
                  <w:rFonts w:ascii="Cambria Math" w:hAnsi="Cambria Math"/>
                </w:rPr>
                <m:t>β</m:t>
              </m:r>
            </m:e>
            <m:sub>
              <m:r>
                <m:rPr>
                  <m:nor/>
                </m:rPr>
                <m:t>mutated</m:t>
              </m:r>
            </m:sub>
          </m:sSub>
          <m:r>
            <w:rPr>
              <w:rFonts w:ascii="Cambria Math" w:hAnsi="Cambria Math"/>
            </w:rPr>
            <m:t>m+</m:t>
          </m:r>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r>
            <w:rPr>
              <w:rFonts w:ascii="Cambria Math" w:hAnsi="Cambria Math"/>
            </w:rPr>
            <m:t>k+</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1</m:t>
                  </m:r>
                </m:sub>
              </m:sSub>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n</m:t>
                  </m:r>
                </m:sub>
              </m:sSub>
            </m:sub>
          </m:sSub>
          <m:sSub>
            <m:sSubPr>
              <m:ctrlPr>
                <w:rPr>
                  <w:rFonts w:ascii="Cambria Math" w:hAnsi="Cambria Math"/>
                  <w:i/>
                </w:rPr>
              </m:ctrlPr>
            </m:sSubPr>
            <m:e>
              <m:r>
                <w:rPr>
                  <w:rFonts w:ascii="Cambria Math" w:hAnsi="Cambria Math"/>
                </w:rPr>
                <m:t>c</m:t>
              </m:r>
            </m:e>
            <m:sub>
              <m:r>
                <w:rPr>
                  <w:rFonts w:ascii="Cambria Math" w:hAnsi="Cambria Math"/>
                </w:rPr>
                <m:t>n</m:t>
              </m:r>
            </m:sub>
          </m:sSub>
        </m:oMath>
      </m:oMathPara>
    </w:p>
    <w:p w:rsidR="00AA3288" w:rsidRDefault="00F254E3">
      <w:pPr>
        <w:pStyle w:val="FirstParagraph"/>
      </w:pPr>
      <w:r>
        <w:t>Only comutation genes mutated WT in at least 3 cell lines and WT in at least 3 cell lines were included as covariates. The model was fit with elastic-net regularization</w:t>
      </w:r>
      <w:r>
        <w:rPr>
          <w:vertAlign w:val="superscript"/>
        </w:rPr>
        <w:t>69</w:t>
      </w:r>
      <w:r>
        <w:t xml:space="preserve"> constraining the mixing parameter </w:t>
      </w:r>
      <m:oMath>
        <m:r>
          <w:rPr>
            <w:rFonts w:ascii="Cambria Math" w:hAnsi="Cambria Math"/>
          </w:rPr>
          <m:t>α∈[0.75,1]</m:t>
        </m:r>
      </m:oMath>
      <w:r>
        <w:t>, thus favoring the L1 penalty. To avoid including perfectly correlated variables in the model, comutating genes that were perfectly correlated (i.e. they were mutated in exactly the same cell lines) were merged into a single predictor.</w:t>
      </w:r>
    </w:p>
    <w:p w:rsidR="00AA3288" w:rsidRDefault="00F254E3">
      <w:pPr>
        <w:pStyle w:val="Heading2"/>
      </w:pPr>
      <w:bookmarkStart w:id="64" w:name="code-availability"/>
      <w:r>
        <w:t>Code availability</w:t>
      </w:r>
      <w:bookmarkEnd w:id="64"/>
    </w:p>
    <w:p w:rsidR="00AA3288" w:rsidRDefault="00F254E3">
      <w:pPr>
        <w:pStyle w:val="FirstParagraph"/>
      </w:pPr>
      <w:r>
        <w:t>All code is available at https://github.com/jhrcook/comutation. See the README for the organization of the code and how to run the analyses. Python v3.7</w:t>
      </w:r>
      <w:r>
        <w:rPr>
          <w:vertAlign w:val="superscript"/>
        </w:rPr>
        <w:t>111</w:t>
      </w:r>
      <w:r>
        <w:t xml:space="preserve"> and R v3.6.1</w:t>
      </w:r>
      <w:r>
        <w:rPr>
          <w:vertAlign w:val="superscript"/>
        </w:rPr>
        <w:t>112</w:t>
      </w:r>
      <w:r>
        <w:t xml:space="preserve"> were used for most of the analyses.</w:t>
      </w:r>
    </w:p>
    <w:p w:rsidR="00AA3288" w:rsidRDefault="00F254E3">
      <w:pPr>
        <w:pStyle w:val="Heading1"/>
      </w:pPr>
      <w:bookmarkStart w:id="65" w:name="acknowledgements"/>
      <w:r>
        <w:t>Acknowledgements</w:t>
      </w:r>
      <w:bookmarkEnd w:id="65"/>
    </w:p>
    <w:p w:rsidR="00AA3288" w:rsidRDefault="00F254E3">
      <w:pPr>
        <w:pStyle w:val="FirstParagraph"/>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rsidR="00AA3288" w:rsidRDefault="00F254E3">
      <w:pPr>
        <w:pStyle w:val="Heading1"/>
      </w:pPr>
      <w:bookmarkStart w:id="66" w:name="author-contributions"/>
      <w:r>
        <w:t>Author contributions</w:t>
      </w:r>
      <w:bookmarkEnd w:id="66"/>
    </w:p>
    <w:p w:rsidR="00AA3288" w:rsidRDefault="00F254E3">
      <w:pPr>
        <w:pStyle w:val="FirstParagraph"/>
      </w:pPr>
      <w:r>
        <w:t xml:space="preserve">J.H.C., G.E.M.M., P.J.P., and K.M.H. devised the research strategy. J.H.C., G.E.M.M., and D.C.G. performed the analyses. J.H.C., G.E.M.M., P.J.P., and K.M.H. wrote the manuscript. J.H.C., </w:t>
      </w:r>
      <w:r>
        <w:lastRenderedPageBreak/>
        <w:t>G.E.M.M., P.J.P., and K.M.H. helped to interpret results. All authors reviewed and approved the final manuscript.</w:t>
      </w:r>
    </w:p>
    <w:p w:rsidR="00AA3288" w:rsidRDefault="00F254E3">
      <w:pPr>
        <w:pStyle w:val="Heading1"/>
      </w:pPr>
      <w:bookmarkStart w:id="67" w:name="competing-interests"/>
      <w:r>
        <w:t>Competing interests</w:t>
      </w:r>
      <w:bookmarkEnd w:id="67"/>
    </w:p>
    <w:p w:rsidR="00AA3288" w:rsidRDefault="00F254E3">
      <w:pPr>
        <w:pStyle w:val="FirstParagraph"/>
      </w:pPr>
      <w:r>
        <w:t>The authors declare that they have no competing interests.</w:t>
      </w:r>
    </w:p>
    <w:p w:rsidR="005041FF" w:rsidRDefault="005041FF">
      <w:bookmarkStart w:id="68" w:name="fig:mutational-signatures-main"/>
      <w:r>
        <w:br w:type="page"/>
      </w:r>
    </w:p>
    <w:p w:rsidR="00AA3288" w:rsidRDefault="00F254E3">
      <w:pPr>
        <w:pStyle w:val="CaptionedFigure"/>
      </w:pPr>
      <w:r>
        <w:rPr>
          <w:noProof/>
        </w:rPr>
        <w:lastRenderedPageBreak/>
        <w:drawing>
          <wp:inline distT="0" distB="0" distL="0" distR="0">
            <wp:extent cx="5334000" cy="3853030"/>
            <wp:effectExtent l="0" t="0" r="0" b="0"/>
            <wp:docPr id="1" name="Picture" descr="The contribution of mutational processes to KRAS mutagenesis."/>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7"/>
                    <a:stretch>
                      <a:fillRect/>
                    </a:stretch>
                  </pic:blipFill>
                  <pic:spPr bwMode="auto">
                    <a:xfrm>
                      <a:off x="0" y="0"/>
                      <a:ext cx="5334000" cy="3853030"/>
                    </a:xfrm>
                    <a:prstGeom prst="rect">
                      <a:avLst/>
                    </a:prstGeom>
                    <a:noFill/>
                    <a:ln w="9525">
                      <a:noFill/>
                      <a:headEnd/>
                      <a:tailEnd/>
                    </a:ln>
                  </pic:spPr>
                </pic:pic>
              </a:graphicData>
            </a:graphic>
          </wp:inline>
        </w:drawing>
      </w:r>
      <w:bookmarkEnd w:id="68"/>
    </w:p>
    <w:p w:rsidR="00AA3288" w:rsidRDefault="005041FF">
      <w:pPr>
        <w:pStyle w:val="ImageCaption"/>
      </w:pPr>
      <w:r>
        <w:t xml:space="preserve">Figure 1. </w:t>
      </w:r>
      <w:r w:rsidR="00F254E3">
        <w:t>The contribution of mutational processes to KRAS mutagenesis.</w:t>
      </w:r>
    </w:p>
    <w:p w:rsidR="005041FF" w:rsidRDefault="005041FF">
      <w:r>
        <w:br w:type="page"/>
      </w:r>
    </w:p>
    <w:p w:rsidR="00AA3288" w:rsidRDefault="00F254E3">
      <w:pPr>
        <w:pStyle w:val="BodyText"/>
      </w:pPr>
      <w:r>
        <w:lastRenderedPageBreak/>
        <w:t xml:space="preserve">Figure 1. </w:t>
      </w:r>
      <w:r>
        <w:rPr>
          <w:b/>
        </w:rPr>
        <w:t xml:space="preserve">The contribution of mutational processes to </w:t>
      </w:r>
      <w:r>
        <w:rPr>
          <w:b/>
          <w:i/>
        </w:rPr>
        <w:t>KRAS</w:t>
      </w:r>
      <w:r>
        <w:rPr>
          <w:b/>
        </w:rPr>
        <w:t xml:space="preserve"> mutagenesis.</w:t>
      </w:r>
      <w:r>
        <w:t xml:space="preserve"> </w:t>
      </w:r>
      <w:r>
        <w:rPr>
          <w:b/>
        </w:rPr>
        <w:t>a.</w:t>
      </w:r>
      <w:r>
        <w:t xml:space="preserve"> The distribution of </w:t>
      </w:r>
      <w:r>
        <w:rPr>
          <w:i/>
        </w:rPr>
        <w:t>KRAS</w:t>
      </w:r>
      <w:r>
        <w:t xml:space="preserve"> allele frequencies at the four hotspots, codons 12 (left), 13 (middle-left), 61 (middle-right), and 146 (right) in each cancer. The size of the circle reflects the percent of </w:t>
      </w:r>
      <w:r>
        <w:rPr>
          <w:i/>
        </w:rPr>
        <w:t>KRAS</w:t>
      </w:r>
      <w:r>
        <w:t xml:space="preserve"> mutations that are the indicated allele in each cancer. Each cancer is assigned a different color. The number of tumor samples whose sequencing data was collected for this study is indicated along the y-axis. </w:t>
      </w:r>
      <w:r>
        <w:rPr>
          <w:b/>
        </w:rPr>
        <w:t>b.</w:t>
      </w:r>
      <w:r>
        <w:t xml:space="preserve"> The frequency of </w:t>
      </w:r>
      <w:r>
        <w:rPr>
          <w:i/>
        </w:rPr>
        <w:t>KRAS</w:t>
      </w:r>
      <w:r>
        <w:t xml:space="preserve"> mutations in each cancer. </w:t>
      </w:r>
      <w:r>
        <w:rPr>
          <w:b/>
        </w:rPr>
        <w:t>c.</w:t>
      </w:r>
      <w:r>
        <w:t xml:space="preserve"> The average levels of mutational signatures in tumor samples separated by </w:t>
      </w:r>
      <w:r>
        <w:rPr>
          <w:i/>
        </w:rPr>
        <w:t>KRAS</w:t>
      </w:r>
      <w:r>
        <w:t xml:space="preserve"> allele. Each color represents a different mutational signature. Mutational signatures of know etiology are annotated. </w:t>
      </w:r>
      <w:r>
        <w:rPr>
          <w:b/>
        </w:rPr>
        <w:t>d.</w:t>
      </w:r>
      <w:r>
        <w:t xml:space="preserve"> The average probability of each mutational signature to have caused the </w:t>
      </w:r>
      <w:r>
        <w:rPr>
          <w:i/>
        </w:rPr>
        <w:t>KRAS</w:t>
      </w:r>
      <w:r>
        <w:t xml:space="preserve"> mutation in a tumor sample. This value accounts for the level of each mutational signature in the tumor sample and the ability of the mutational signature to cause the indicated </w:t>
      </w:r>
      <w:r>
        <w:rPr>
          <w:i/>
        </w:rPr>
        <w:t>KRAS</w:t>
      </w:r>
      <w:r>
        <w:t xml:space="preserve"> allele.</w:t>
      </w:r>
    </w:p>
    <w:p w:rsidR="005041FF" w:rsidRDefault="005041FF">
      <w:bookmarkStart w:id="69" w:name="fig:obs-vs-pred-main"/>
      <w:r>
        <w:br w:type="page"/>
      </w:r>
    </w:p>
    <w:p w:rsidR="00AA3288" w:rsidRDefault="00F254E3">
      <w:pPr>
        <w:pStyle w:val="CaptionedFigure"/>
      </w:pPr>
      <w:r>
        <w:rPr>
          <w:noProof/>
        </w:rPr>
        <w:lastRenderedPageBreak/>
        <w:drawing>
          <wp:inline distT="0" distB="0" distL="0" distR="0">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8"/>
                    <a:stretch>
                      <a:fillRect/>
                    </a:stretch>
                  </pic:blipFill>
                  <pic:spPr bwMode="auto">
                    <a:xfrm>
                      <a:off x="0" y="0"/>
                      <a:ext cx="5334000" cy="1488208"/>
                    </a:xfrm>
                    <a:prstGeom prst="rect">
                      <a:avLst/>
                    </a:prstGeom>
                    <a:noFill/>
                    <a:ln w="9525">
                      <a:noFill/>
                      <a:headEnd/>
                      <a:tailEnd/>
                    </a:ln>
                  </pic:spPr>
                </pic:pic>
              </a:graphicData>
            </a:graphic>
          </wp:inline>
        </w:drawing>
      </w:r>
      <w:bookmarkEnd w:id="69"/>
    </w:p>
    <w:p w:rsidR="00AA3288" w:rsidRDefault="005041FF">
      <w:pPr>
        <w:pStyle w:val="ImageCaption"/>
      </w:pPr>
      <w:r>
        <w:t xml:space="preserve">Figure 2. </w:t>
      </w:r>
      <w:r w:rsidR="00F254E3">
        <w:rPr>
          <w:b/>
        </w:rPr>
        <w:t xml:space="preserve">The predicted frequencies of </w:t>
      </w:r>
      <w:proofErr w:type="gramStart"/>
      <w:r w:rsidR="00F254E3">
        <w:rPr>
          <w:b/>
        </w:rPr>
        <w:t>cancer-specific</w:t>
      </w:r>
      <w:proofErr w:type="gramEnd"/>
      <w:r w:rsidR="00F254E3">
        <w:rPr>
          <w:b/>
        </w:rPr>
        <w:t xml:space="preserve"> KRAS alleles.</w:t>
      </w:r>
      <w:r w:rsidR="00F254E3">
        <w:t xml:space="preserve"> The predicted vs. observed frequency of KRAS alleles for the common alleles of each cancer. </w:t>
      </w:r>
      <m:oMath>
        <m:r>
          <w:rPr>
            <w:rFonts w:ascii="Cambria Math" w:hAnsi="Cambria Math"/>
          </w:rPr>
          <m:t>∆</m:t>
        </m:r>
      </m:oMath>
      <w:r w:rsidR="00F254E3">
        <w:t xml:space="preserve"> indicates rejection of the null hypothesis that the observed and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 95% confidence intervals of the predicted values. </w:t>
      </w:r>
    </w:p>
    <w:p w:rsidR="00AA3288" w:rsidRDefault="00F254E3">
      <w:pPr>
        <w:pStyle w:val="CaptionedFigure"/>
      </w:pPr>
      <w:bookmarkStart w:id="70" w:name="fig:comutation-main"/>
      <w:r>
        <w:rPr>
          <w:noProof/>
        </w:rPr>
        <w:lastRenderedPageBreak/>
        <w:drawing>
          <wp:inline distT="0" distB="0" distL="0" distR="0">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9"/>
                    <a:stretch>
                      <a:fillRect/>
                    </a:stretch>
                  </pic:blipFill>
                  <pic:spPr bwMode="auto">
                    <a:xfrm>
                      <a:off x="0" y="0"/>
                      <a:ext cx="5334000" cy="6669382"/>
                    </a:xfrm>
                    <a:prstGeom prst="rect">
                      <a:avLst/>
                    </a:prstGeom>
                    <a:noFill/>
                    <a:ln w="9525">
                      <a:noFill/>
                      <a:headEnd/>
                      <a:tailEnd/>
                    </a:ln>
                  </pic:spPr>
                </pic:pic>
              </a:graphicData>
            </a:graphic>
          </wp:inline>
        </w:drawing>
      </w:r>
      <w:bookmarkEnd w:id="70"/>
    </w:p>
    <w:p w:rsidR="00AA3288" w:rsidRDefault="005041FF">
      <w:pPr>
        <w:pStyle w:val="ImageCaption"/>
      </w:pPr>
      <w:r>
        <w:t xml:space="preserve">Figure 3. </w:t>
      </w:r>
      <w:r w:rsidR="00F254E3">
        <w:t>The comutation networks of oncogenic KRAS alleles.</w:t>
      </w:r>
    </w:p>
    <w:p w:rsidR="005041FF" w:rsidRDefault="005041FF">
      <w:r>
        <w:br w:type="page"/>
      </w:r>
    </w:p>
    <w:p w:rsidR="00AA3288" w:rsidRDefault="00F254E3">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Pr>
          <w:b/>
        </w:rPr>
        <w:t>b.</w:t>
      </w:r>
      <w:r>
        <w:t xml:space="preserve"> A subset of the network shown in panel a of genes that encode proteins known to physically interact with K-RAS, are in one of its canonical up- or downstream </w:t>
      </w:r>
      <w:proofErr w:type="gramStart"/>
      <w:r>
        <w:t>pathways, or</w:t>
      </w:r>
      <w:proofErr w:type="gramEnd"/>
      <w:r>
        <w:t xml:space="preserve"> are validated oncogenes. The width of the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both the function and the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comutation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Pr>
          <w:i/>
        </w:rPr>
        <w:t>KRAS</w:t>
      </w:r>
      <w:r>
        <w:t xml:space="preserve"> mutations.</w:t>
      </w:r>
    </w:p>
    <w:p w:rsidR="00AA3288" w:rsidRDefault="00F254E3">
      <w:pPr>
        <w:pStyle w:val="CaptionedFigure"/>
      </w:pPr>
      <w:bookmarkStart w:id="71" w:name="fig:coad-dependency-main"/>
      <w:r>
        <w:rPr>
          <w:noProof/>
        </w:rPr>
        <w:lastRenderedPageBreak/>
        <w:drawing>
          <wp:inline distT="0" distB="0" distL="0" distR="0">
            <wp:extent cx="5334000" cy="4743280"/>
            <wp:effectExtent l="0" t="0" r="0" b="0"/>
            <wp:docPr id="4" name="Picture" descr="Allele-specific genetic dependencies in COAD cell lines."/>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0"/>
                    <a:stretch>
                      <a:fillRect/>
                    </a:stretch>
                  </pic:blipFill>
                  <pic:spPr bwMode="auto">
                    <a:xfrm>
                      <a:off x="0" y="0"/>
                      <a:ext cx="5334000" cy="4743280"/>
                    </a:xfrm>
                    <a:prstGeom prst="rect">
                      <a:avLst/>
                    </a:prstGeom>
                    <a:noFill/>
                    <a:ln w="9525">
                      <a:noFill/>
                      <a:headEnd/>
                      <a:tailEnd/>
                    </a:ln>
                  </pic:spPr>
                </pic:pic>
              </a:graphicData>
            </a:graphic>
          </wp:inline>
        </w:drawing>
      </w:r>
      <w:bookmarkEnd w:id="71"/>
    </w:p>
    <w:p w:rsidR="00AA3288" w:rsidRDefault="005041FF">
      <w:pPr>
        <w:pStyle w:val="ImageCaption"/>
      </w:pPr>
      <w:r>
        <w:t xml:space="preserve">Figure 4. </w:t>
      </w:r>
      <w:r w:rsidR="00F254E3">
        <w:t>Allele-specific genetic dependencies in COAD cell lines.</w:t>
      </w:r>
    </w:p>
    <w:p w:rsidR="005041FF" w:rsidRDefault="005041FF">
      <w:r>
        <w:br w:type="page"/>
      </w:r>
    </w:p>
    <w:p w:rsidR="00AA3288" w:rsidRDefault="00F254E3">
      <w:pPr>
        <w:pStyle w:val="BodyText"/>
      </w:pPr>
      <w:r>
        <w:lastRenderedPageBreak/>
        <w:t xml:space="preserve">Figure 4.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w:t>
      </w:r>
      <w:r>
        <w:rPr>
          <w:i/>
        </w:rPr>
        <w:t>KRAS</w:t>
      </w:r>
      <w:r>
        <w:t xml:space="preserve"> allele. The cell lines are arranged in ranking order by their dependency score for the gene. Thus, each column indicates a rank. The line plots above the heatmaps indicate the representation (density) of each </w:t>
      </w:r>
      <w:r>
        <w:rPr>
          <w:i/>
        </w:rPr>
        <w:t>KRAS</w:t>
      </w:r>
      <w:r>
        <w:t xml:space="preserve"> allele at each rank across the genes. </w:t>
      </w:r>
      <w:r>
        <w:rPr>
          <w:b/>
        </w:rPr>
        <w:t>d.</w:t>
      </w:r>
      <w:r>
        <w:t xml:space="preserve"> Hierarchically clustered heatmaps of the genes that demonstrated differential genetic dependency amongst cell lines of different </w:t>
      </w:r>
      <w:r>
        <w:rPr>
          <w:i/>
        </w:rPr>
        <w:t>KRAS</w:t>
      </w:r>
      <w:r>
        <w:t xml:space="preserve"> alleles. Each column is a cell line labeled by its DepMap identifier and each row is a gene. </w:t>
      </w:r>
      <w:r>
        <w:rPr>
          <w:b/>
        </w:rPr>
        <w:t>e.</w:t>
      </w:r>
      <w:r>
        <w:t xml:space="preserve"> Examples of genes that demonstrated differential genetic dependency amongst cell lines of different </w:t>
      </w:r>
      <w:r>
        <w:rPr>
          <w:i/>
        </w:rPr>
        <w:t>KRAS</w:t>
      </w:r>
      <w:r>
        <w:t xml:space="preserve"> alleles (pairwise </w:t>
      </w:r>
      <w:r>
        <w:rPr>
          <w:i/>
        </w:rPr>
        <w:t>t</w:t>
      </w:r>
      <w:r>
        <w:t>-tests; *: p&lt;0.05, **: p&lt;0.01, ***: p&lt;0.001; p-values were adjusted using the Benjamini-Hochberg FDR correction method).</w:t>
      </w:r>
    </w:p>
    <w:p w:rsidR="00AA3288" w:rsidRDefault="00F254E3">
      <w:pPr>
        <w:pStyle w:val="CaptionedFigure"/>
      </w:pPr>
      <w:bookmarkStart w:id="72" w:name="fig:dep-map-comut-masking"/>
      <w:r>
        <w:rPr>
          <w:noProof/>
        </w:rPr>
        <w:lastRenderedPageBreak/>
        <w:drawing>
          <wp:inline distT="0" distB="0" distL="0" distR="0">
            <wp:extent cx="3167999" cy="6479307"/>
            <wp:effectExtent l="0" t="0" r="0" b="0"/>
            <wp:docPr id="5" name="Picture" descr="Some dependency interactions can be explained by comutation events."/>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1"/>
                    <a:stretch>
                      <a:fillRect/>
                    </a:stretch>
                  </pic:blipFill>
                  <pic:spPr bwMode="auto">
                    <a:xfrm>
                      <a:off x="0" y="0"/>
                      <a:ext cx="3167999" cy="6479307"/>
                    </a:xfrm>
                    <a:prstGeom prst="rect">
                      <a:avLst/>
                    </a:prstGeom>
                    <a:noFill/>
                    <a:ln w="9525">
                      <a:noFill/>
                      <a:headEnd/>
                      <a:tailEnd/>
                    </a:ln>
                  </pic:spPr>
                </pic:pic>
              </a:graphicData>
            </a:graphic>
          </wp:inline>
        </w:drawing>
      </w:r>
      <w:bookmarkEnd w:id="72"/>
    </w:p>
    <w:p w:rsidR="00AA3288" w:rsidRDefault="005041FF">
      <w:pPr>
        <w:pStyle w:val="ImageCaption"/>
      </w:pPr>
      <w:r>
        <w:t xml:space="preserve">Figure 5. </w:t>
      </w:r>
      <w:r w:rsidR="00F254E3">
        <w:t>Some dependency interactions can be explained by comutation events.</w:t>
      </w:r>
    </w:p>
    <w:p w:rsidR="005041FF" w:rsidRDefault="005041FF">
      <w:r>
        <w:br w:type="page"/>
      </w:r>
    </w:p>
    <w:p w:rsidR="00AA3288" w:rsidRDefault="00F254E3">
      <w:pPr>
        <w:pStyle w:val="BodyText"/>
      </w:pPr>
      <w:r>
        <w:lastRenderedPageBreak/>
        <w:t xml:space="preserve">Figure 5. </w:t>
      </w:r>
      <w:r>
        <w:rPr>
          <w:b/>
        </w:rPr>
        <w:t>Some dependency interactions can be explained by comutation events.</w:t>
      </w:r>
      <w:r>
        <w:t xml:space="preserve"> </w:t>
      </w:r>
      <w:r>
        <w:rPr>
          <w:b/>
        </w:rPr>
        <w:t>a.</w:t>
      </w:r>
      <w:r>
        <w:t xml:space="preserve"> The non-zero coefficients for the model of </w:t>
      </w:r>
      <w:r>
        <w:rPr>
          <w:i/>
        </w:rPr>
        <w:t>STARD9</w:t>
      </w:r>
      <w:r>
        <w:t xml:space="preserve"> dependency in COAD cell lines regressed on </w:t>
      </w:r>
      <w:r>
        <w:rPr>
          <w:i/>
        </w:rPr>
        <w:t>KRAS</w:t>
      </w:r>
      <w:r>
        <w:t xml:space="preserve"> G12D and its comutation interactors (top), and the actual dependency scores for </w:t>
      </w:r>
      <w:r>
        <w:rPr>
          <w:i/>
        </w:rPr>
        <w:t>KRAS</w:t>
      </w:r>
      <w:r>
        <w:t xml:space="preserve"> G12D mutant and </w:t>
      </w:r>
      <w:r>
        <w:rPr>
          <w:i/>
        </w:rPr>
        <w:t>TP53</w:t>
      </w:r>
      <w:r>
        <w:t xml:space="preserve"> mutant cell lines (bottom). Cell lines without either mutation or with both are not shown. </w:t>
      </w:r>
      <w:r>
        <w:rPr>
          <w:i/>
        </w:rPr>
        <w:t>KRAS</w:t>
      </w:r>
      <w:r>
        <w:t xml:space="preserve"> G12D has reduced comutation with </w:t>
      </w:r>
      <w:r>
        <w:rPr>
          <w:i/>
        </w:rPr>
        <w:t>TP53</w:t>
      </w:r>
      <w:r>
        <w:t xml:space="preserve"> in COAD. </w:t>
      </w:r>
      <w:r>
        <w:rPr>
          <w:b/>
        </w:rPr>
        <w:t>b.</w:t>
      </w:r>
      <w:r>
        <w:t xml:space="preserve"> The non-zero coefficients for the model of </w:t>
      </w:r>
      <w:r>
        <w:rPr>
          <w:i/>
        </w:rPr>
        <w:t>EEF1E1</w:t>
      </w:r>
      <w:r>
        <w:t xml:space="preserve"> dependency in PAAD cell lines regressed on </w:t>
      </w:r>
      <w:r>
        <w:rPr>
          <w:i/>
        </w:rPr>
        <w:t>KRAS</w:t>
      </w:r>
      <w:r>
        <w:t xml:space="preserve"> G12D and its comutation interactors (top), and the actual dependency scores for </w:t>
      </w:r>
      <w:r>
        <w:rPr>
          <w:i/>
        </w:rPr>
        <w:t>KRAS</w:t>
      </w:r>
      <w:r>
        <w:t xml:space="preserve"> G12D mutant and </w:t>
      </w:r>
      <w:r>
        <w:rPr>
          <w:i/>
        </w:rPr>
        <w:t>SMAD4</w:t>
      </w:r>
      <w:r>
        <w:t xml:space="preserve"> mutant cell lines (bottom). Cell lines without either mutation or with both are not shown. </w:t>
      </w:r>
      <w:r>
        <w:rPr>
          <w:i/>
        </w:rPr>
        <w:t>KRAS</w:t>
      </w:r>
      <w:r>
        <w:t xml:space="preserve"> G12D has reduced comutation with </w:t>
      </w:r>
      <w:r>
        <w:rPr>
          <w:i/>
        </w:rPr>
        <w:t>SMAD4</w:t>
      </w:r>
      <w:r>
        <w:t xml:space="preserve"> in PAAD.</w:t>
      </w:r>
    </w:p>
    <w:p w:rsidR="005041FF" w:rsidRDefault="005041FF">
      <w:bookmarkStart w:id="73" w:name="fig:dep-map-comut-adding"/>
      <w:r>
        <w:br w:type="page"/>
      </w:r>
    </w:p>
    <w:p w:rsidR="00AA3288" w:rsidRDefault="00F254E3">
      <w:pPr>
        <w:pStyle w:val="CaptionedFigure"/>
      </w:pPr>
      <w:r>
        <w:rPr>
          <w:noProof/>
        </w:rPr>
        <w:lastRenderedPageBreak/>
        <w:drawing>
          <wp:inline distT="0" distB="0" distL="0" distR="0">
            <wp:extent cx="5334000" cy="5484607"/>
            <wp:effectExtent l="0" t="0" r="0" b="0"/>
            <wp:docPr id="6" name="Picture" descr="Integration of comutation and genetic dependency interactions."/>
            <wp:cNvGraphicFramePr/>
            <a:graphic xmlns:a="http://schemas.openxmlformats.org/drawingml/2006/main">
              <a:graphicData uri="http://schemas.openxmlformats.org/drawingml/2006/picture">
                <pic:pic xmlns:pic="http://schemas.openxmlformats.org/drawingml/2006/picture">
                  <pic:nvPicPr>
                    <pic:cNvPr id="0" name="Picture" descr="figures/Fig_6.jpeg"/>
                    <pic:cNvPicPr>
                      <a:picLocks noChangeAspect="1" noChangeArrowheads="1"/>
                    </pic:cNvPicPr>
                  </pic:nvPicPr>
                  <pic:blipFill>
                    <a:blip r:embed="rId12"/>
                    <a:stretch>
                      <a:fillRect/>
                    </a:stretch>
                  </pic:blipFill>
                  <pic:spPr bwMode="auto">
                    <a:xfrm>
                      <a:off x="0" y="0"/>
                      <a:ext cx="5334000" cy="5484607"/>
                    </a:xfrm>
                    <a:prstGeom prst="rect">
                      <a:avLst/>
                    </a:prstGeom>
                    <a:noFill/>
                    <a:ln w="9525">
                      <a:noFill/>
                      <a:headEnd/>
                      <a:tailEnd/>
                    </a:ln>
                  </pic:spPr>
                </pic:pic>
              </a:graphicData>
            </a:graphic>
          </wp:inline>
        </w:drawing>
      </w:r>
      <w:bookmarkEnd w:id="73"/>
    </w:p>
    <w:p w:rsidR="00AA3288" w:rsidRDefault="005041FF">
      <w:pPr>
        <w:pStyle w:val="ImageCaption"/>
      </w:pPr>
      <w:r>
        <w:t xml:space="preserve">Figure 6. </w:t>
      </w:r>
      <w:r w:rsidR="00F254E3">
        <w:t>Integration of comutation and genetic dependency interactions.</w:t>
      </w:r>
    </w:p>
    <w:p w:rsidR="005041FF" w:rsidRDefault="005041FF">
      <w:r>
        <w:br w:type="page"/>
      </w:r>
    </w:p>
    <w:p w:rsidR="00AA3288" w:rsidRDefault="00F254E3">
      <w:pPr>
        <w:pStyle w:val="BodyText"/>
      </w:pPr>
      <w:r>
        <w:lastRenderedPageBreak/>
        <w:t xml:space="preserve">Figure 6. </w:t>
      </w:r>
      <w:r>
        <w:rPr>
          <w:b/>
        </w:rPr>
        <w:t>Integration of comutation and genetic dependency interactions.</w:t>
      </w:r>
      <w:r>
        <w:t xml:space="preserve"> </w:t>
      </w:r>
      <w:r>
        <w:rPr>
          <w:b/>
        </w:rPr>
        <w:t>a.</w:t>
      </w:r>
      <w:r>
        <w:t xml:space="preserve"> The coefficients of </w:t>
      </w:r>
      <w:r>
        <w:rPr>
          <w:i/>
        </w:rPr>
        <w:t>KRAS</w:t>
      </w:r>
      <w:r>
        <w:t xml:space="preserve"> G12D, </w:t>
      </w:r>
      <w:r>
        <w:rPr>
          <w:i/>
        </w:rPr>
        <w:t>APC</w:t>
      </w:r>
      <w:r>
        <w:t xml:space="preserve">, or </w:t>
      </w:r>
      <w:r>
        <w:rPr>
          <w:i/>
        </w:rPr>
        <w:t>HECW1</w:t>
      </w:r>
      <w:r>
        <w:t xml:space="preserve"> from the model of </w:t>
      </w:r>
      <w:r>
        <w:rPr>
          <w:i/>
        </w:rPr>
        <w:t>SRSF5</w:t>
      </w:r>
      <w:r>
        <w:t xml:space="preserve"> dependency scores in COAD cell lines regressed on </w:t>
      </w:r>
      <w:r>
        <w:rPr>
          <w:i/>
        </w:rPr>
        <w:t>KRAS</w:t>
      </w:r>
      <w:r>
        <w:t xml:space="preserve"> G12D and its comutation interactors are shown on the top. The middle dot-plot presents the dependency scores of </w:t>
      </w:r>
      <w:r>
        <w:rPr>
          <w:i/>
        </w:rPr>
        <w:t>SRSF5</w:t>
      </w:r>
      <w:r>
        <w:t xml:space="preserve"> for COAD cell lines with </w:t>
      </w:r>
      <w:r>
        <w:rPr>
          <w:i/>
        </w:rPr>
        <w:t>APC</w:t>
      </w:r>
      <w:r>
        <w:t xml:space="preserve"> or </w:t>
      </w:r>
      <w:r>
        <w:rPr>
          <w:i/>
        </w:rPr>
        <w:t>HECW1</w:t>
      </w:r>
      <w:r>
        <w:t xml:space="preserve"> mutants highlighted in each column. The comutation interactions of each gene with </w:t>
      </w:r>
      <w:r>
        <w:rPr>
          <w:i/>
        </w:rPr>
        <w:t>KRAS</w:t>
      </w:r>
      <w:r>
        <w:t xml:space="preserve"> G12D are shown along the bottom. </w:t>
      </w:r>
      <w:r>
        <w:rPr>
          <w:b/>
        </w:rPr>
        <w:t>b.</w:t>
      </w:r>
      <w:r>
        <w:t xml:space="preserve"> The coefficients of </w:t>
      </w:r>
      <w:r>
        <w:rPr>
          <w:i/>
        </w:rPr>
        <w:t>KRAS</w:t>
      </w:r>
      <w:r>
        <w:t xml:space="preserve"> G12R and </w:t>
      </w:r>
      <w:r>
        <w:rPr>
          <w:i/>
        </w:rPr>
        <w:t>DNAH5</w:t>
      </w:r>
      <w:r>
        <w:t xml:space="preserve"> from the model of </w:t>
      </w:r>
      <w:r>
        <w:rPr>
          <w:i/>
        </w:rPr>
        <w:t>KIAA1257</w:t>
      </w:r>
      <w:r>
        <w:t xml:space="preserve"> dependency scores in PAAD cell lines regressed on </w:t>
      </w:r>
      <w:r>
        <w:rPr>
          <w:i/>
        </w:rPr>
        <w:t>KRAS</w:t>
      </w:r>
      <w:r>
        <w:t xml:space="preserve"> G12R and its comutation interactors are shown on the top. The dependency score from knocking-out </w:t>
      </w:r>
      <w:r>
        <w:rPr>
          <w:i/>
        </w:rPr>
        <w:t>KIAA1257</w:t>
      </w:r>
      <w:r>
        <w:t xml:space="preserve"> for each cell line separated by if it has a mutation in neither </w:t>
      </w:r>
      <w:r>
        <w:rPr>
          <w:i/>
        </w:rPr>
        <w:t>DNAH5</w:t>
      </w:r>
      <w:r>
        <w:t xml:space="preserve"> nor </w:t>
      </w:r>
      <w:r>
        <w:rPr>
          <w:i/>
        </w:rPr>
        <w:t>G12R</w:t>
      </w:r>
      <w:r>
        <w:t xml:space="preserve">, in one of the genes, or in both. The line and square points indicate the mean value between each group. The inset genetic interaction diagram indicates that </w:t>
      </w:r>
      <w:r>
        <w:rPr>
          <w:i/>
        </w:rPr>
        <w:t>KRAS</w:t>
      </w:r>
      <w:r>
        <w:t xml:space="preserve"> G12R and </w:t>
      </w:r>
      <w:r>
        <w:rPr>
          <w:i/>
        </w:rPr>
        <w:t>DNAH5</w:t>
      </w:r>
      <w:r>
        <w:t xml:space="preserve"> have a reduced comutation interaction. </w:t>
      </w:r>
      <w:r>
        <w:rPr>
          <w:b/>
        </w:rPr>
        <w:t>c.</w:t>
      </w:r>
      <w:r>
        <w:t xml:space="preserve"> The coefficients of </w:t>
      </w:r>
      <w:r>
        <w:rPr>
          <w:i/>
        </w:rPr>
        <w:t>KRAS</w:t>
      </w:r>
      <w:r>
        <w:t xml:space="preserve"> G12D, the </w:t>
      </w:r>
      <w:r>
        <w:rPr>
          <w:i/>
        </w:rPr>
        <w:t>KRAS</w:t>
      </w:r>
      <w:r>
        <w:t xml:space="preserve"> G12D and </w:t>
      </w:r>
      <w:r>
        <w:rPr>
          <w:i/>
        </w:rPr>
        <w:t>GPR98</w:t>
      </w:r>
      <w:r>
        <w:t xml:space="preserve"> comutation interaction term, and </w:t>
      </w:r>
      <w:r>
        <w:rPr>
          <w:i/>
        </w:rPr>
        <w:t>RNF43</w:t>
      </w:r>
      <w:r>
        <w:t xml:space="preserve"> from the model of </w:t>
      </w:r>
      <w:r>
        <w:rPr>
          <w:i/>
        </w:rPr>
        <w:t>FKBP1A</w:t>
      </w:r>
      <w:r>
        <w:t xml:space="preserve"> dependency scores in PAAD cell lines regressed on </w:t>
      </w:r>
      <w:r>
        <w:rPr>
          <w:i/>
        </w:rPr>
        <w:t>KRAS</w:t>
      </w:r>
      <w:r>
        <w:t xml:space="preserve"> G12D and its comutation interactors are shown on the top. The bottom dot-plot shows the dependency scores from knocking-out </w:t>
      </w:r>
      <w:r>
        <w:rPr>
          <w:i/>
        </w:rPr>
        <w:t>FKBP1A</w:t>
      </w:r>
      <w:r>
        <w:t xml:space="preserve"> in cells with and without a </w:t>
      </w:r>
      <w:r>
        <w:rPr>
          <w:i/>
        </w:rPr>
        <w:t>KRAS</w:t>
      </w:r>
      <w:r>
        <w:t xml:space="preserve"> G12D mutation or mutation in </w:t>
      </w:r>
      <w:r>
        <w:rPr>
          <w:i/>
        </w:rPr>
        <w:t>GPR98</w:t>
      </w:r>
      <w:r>
        <w:t xml:space="preserve"> or </w:t>
      </w:r>
      <w:r>
        <w:rPr>
          <w:i/>
        </w:rPr>
        <w:t>RNF43</w:t>
      </w:r>
      <w:r>
        <w:t xml:space="preserve">. The color of the point indicates which mutations the represented cell line has and </w:t>
      </w:r>
      <w:r>
        <w:rPr>
          <w:i/>
        </w:rPr>
        <w:t>KRAS</w:t>
      </w:r>
      <w:r>
        <w:t xml:space="preserve"> G12D cell lines are also triangles. </w:t>
      </w:r>
      <w:r>
        <w:rPr>
          <w:b/>
        </w:rPr>
        <w:t>d.</w:t>
      </w:r>
      <w:r>
        <w:t xml:space="preserve"> A diagram describing the complex interaction network from </w:t>
      </w:r>
      <w:r>
        <w:rPr>
          <w:b/>
        </w:rPr>
        <w:t>c</w:t>
      </w:r>
      <w:r>
        <w:t xml:space="preserve"> involving dependency (purple), comutation (blue and green), and protein-protein interactions (grey).</w:t>
      </w:r>
    </w:p>
    <w:p w:rsidR="00AA3288" w:rsidRDefault="00F254E3">
      <w:pPr>
        <w:pStyle w:val="CaptionedFigure"/>
      </w:pPr>
      <w:bookmarkStart w:id="74" w:name="sfig:mutational-signatures-supp"/>
      <w:r>
        <w:rPr>
          <w:noProof/>
        </w:rPr>
        <w:lastRenderedPageBreak/>
        <w:drawing>
          <wp:inline distT="0" distB="0" distL="0" distR="0">
            <wp:extent cx="5334000" cy="5484607"/>
            <wp:effectExtent l="0" t="0" r="0" b="0"/>
            <wp:docPr id="7"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3"/>
                    <a:stretch>
                      <a:fillRect/>
                    </a:stretch>
                  </pic:blipFill>
                  <pic:spPr bwMode="auto">
                    <a:xfrm>
                      <a:off x="0" y="0"/>
                      <a:ext cx="5334000" cy="5484607"/>
                    </a:xfrm>
                    <a:prstGeom prst="rect">
                      <a:avLst/>
                    </a:prstGeom>
                    <a:noFill/>
                    <a:ln w="9525">
                      <a:noFill/>
                      <a:headEnd/>
                      <a:tailEnd/>
                    </a:ln>
                  </pic:spPr>
                </pic:pic>
              </a:graphicData>
            </a:graphic>
          </wp:inline>
        </w:drawing>
      </w:r>
      <w:bookmarkEnd w:id="74"/>
    </w:p>
    <w:p w:rsidR="00AA3288" w:rsidRDefault="005041FF">
      <w:pPr>
        <w:pStyle w:val="ImageCaption"/>
      </w:pPr>
      <w:r>
        <w:t>Supplementary Figure 1.</w:t>
      </w:r>
      <w:r w:rsidR="00F254E3">
        <w:t xml:space="preserve"> </w:t>
      </w:r>
      <w:r w:rsidR="00F254E3">
        <w:rPr>
          <w:b/>
        </w:rPr>
        <w:t>Mutational signatures in tumor samples.</w:t>
      </w:r>
      <w:r w:rsidR="00F254E3">
        <w:t xml:space="preserve"> </w:t>
      </w:r>
      <w:r w:rsidR="00F254E3">
        <w:rPr>
          <w:b/>
        </w:rPr>
        <w:t>a, b.</w:t>
      </w:r>
      <w:r w:rsidR="00F254E3">
        <w:t xml:space="preserve"> The detected level of the mutational signatures in each tumor sample. In </w:t>
      </w:r>
      <w:r w:rsidR="00F254E3">
        <w:rPr>
          <w:b/>
        </w:rPr>
        <w:t>a</w:t>
      </w:r>
      <w:r w:rsidR="00F254E3">
        <w:t xml:space="preserve">, each tumor sample is a column. </w:t>
      </w:r>
      <w:r w:rsidR="00F254E3">
        <w:rPr>
          <w:b/>
        </w:rPr>
        <w:t>c.</w:t>
      </w:r>
      <w:r w:rsidR="00F254E3">
        <w:t xml:space="preserve"> The average levels of clock (signatures 1 and 5) and non-clock (all other signatures) in the tumor samples. </w:t>
      </w:r>
    </w:p>
    <w:p w:rsidR="00AA3288" w:rsidRDefault="00F254E3">
      <w:pPr>
        <w:pStyle w:val="CaptionedFigure"/>
      </w:pPr>
      <w:bookmarkStart w:id="75" w:name="sfig:obs-vs-pred-supp"/>
      <w:r>
        <w:rPr>
          <w:noProof/>
        </w:rPr>
        <w:lastRenderedPageBreak/>
        <w:drawing>
          <wp:inline distT="0" distB="0" distL="0" distR="0">
            <wp:extent cx="5334000" cy="4890960"/>
            <wp:effectExtent l="0" t="0" r="0" b="0"/>
            <wp:docPr id="8"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4"/>
                    <a:stretch>
                      <a:fillRect/>
                    </a:stretch>
                  </pic:blipFill>
                  <pic:spPr bwMode="auto">
                    <a:xfrm>
                      <a:off x="0" y="0"/>
                      <a:ext cx="5334000" cy="4890960"/>
                    </a:xfrm>
                    <a:prstGeom prst="rect">
                      <a:avLst/>
                    </a:prstGeom>
                    <a:noFill/>
                    <a:ln w="9525">
                      <a:noFill/>
                      <a:headEnd/>
                      <a:tailEnd/>
                    </a:ln>
                  </pic:spPr>
                </pic:pic>
              </a:graphicData>
            </a:graphic>
          </wp:inline>
        </w:drawing>
      </w:r>
      <w:bookmarkEnd w:id="75"/>
    </w:p>
    <w:p w:rsidR="00AA3288" w:rsidRDefault="005041FF">
      <w:pPr>
        <w:pStyle w:val="ImageCaption"/>
      </w:pPr>
      <w:r>
        <w:t>Supplementary Figure 2.</w:t>
      </w:r>
      <w:r w:rsidR="00F254E3">
        <w:t xml:space="preserve"> </w:t>
      </w:r>
      <w:r w:rsidR="00F254E3">
        <w:rPr>
          <w:b/>
        </w:rPr>
        <w:t>The predicted frequencies of all oncogenic KRAS alleles in each cancer.</w:t>
      </w:r>
      <w:r w:rsidR="00F254E3">
        <w:t xml:space="preserve"> The predicted vs. observed frequency of KRAS alleles in each cancer for all KRAS alleles demonstrated to drive any of the four cancers. The KRAS alleles included in the calculation were found mutated frequently in at least one of the four cancer types. </w:t>
      </w:r>
      <m:oMath>
        <m:r>
          <w:rPr>
            <w:rFonts w:ascii="Cambria Math" w:hAnsi="Cambria Math"/>
          </w:rPr>
          <m:t>▴</m:t>
        </m:r>
      </m:oMath>
      <w:r w:rsidR="00F254E3">
        <w:t xml:space="preserve"> indicates rejection of the null hypothesis that the observed and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 95% confidence intervals of the predicted values. </w:t>
      </w:r>
    </w:p>
    <w:p w:rsidR="00AA3288" w:rsidRDefault="00F254E3">
      <w:pPr>
        <w:pStyle w:val="CaptionedFigure"/>
      </w:pPr>
      <w:bookmarkStart w:id="76" w:name="sfig:luad-comutation-network"/>
      <w:r>
        <w:rPr>
          <w:noProof/>
        </w:rPr>
        <w:lastRenderedPageBreak/>
        <w:drawing>
          <wp:inline distT="0" distB="0" distL="0" distR="0">
            <wp:extent cx="5334000" cy="2665744"/>
            <wp:effectExtent l="0" t="0" r="0" b="0"/>
            <wp:docPr id="9"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5"/>
                    <a:stretch>
                      <a:fillRect/>
                    </a:stretch>
                  </pic:blipFill>
                  <pic:spPr bwMode="auto">
                    <a:xfrm>
                      <a:off x="0" y="0"/>
                      <a:ext cx="5334000" cy="2665744"/>
                    </a:xfrm>
                    <a:prstGeom prst="rect">
                      <a:avLst/>
                    </a:prstGeom>
                    <a:noFill/>
                    <a:ln w="9525">
                      <a:noFill/>
                      <a:headEnd/>
                      <a:tailEnd/>
                    </a:ln>
                  </pic:spPr>
                </pic:pic>
              </a:graphicData>
            </a:graphic>
          </wp:inline>
        </w:drawing>
      </w:r>
      <w:bookmarkEnd w:id="76"/>
    </w:p>
    <w:p w:rsidR="00AA3288" w:rsidRDefault="005041FF">
      <w:pPr>
        <w:pStyle w:val="ImageCaption"/>
      </w:pPr>
      <w:r>
        <w:t>Supplementary Figure 3.</w:t>
      </w:r>
      <w:r w:rsidR="00F254E3">
        <w:t xml:space="preserve"> </w:t>
      </w:r>
      <w:r w:rsidR="00F254E3">
        <w:rPr>
          <w:b/>
        </w:rPr>
        <w:t>The comutation networks of KRAS alleles in LUAD.</w:t>
      </w:r>
      <w:r w:rsidR="00F254E3">
        <w:t xml:space="preserve"> </w:t>
      </w:r>
      <w:r w:rsidR="00F254E3">
        <w:rPr>
          <w:b/>
        </w:rPr>
        <w:t>a.</w:t>
      </w:r>
      <w:r w:rsidR="00F254E3">
        <w:t xml:space="preserve">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of genes in one of the canonical up- or downstream signaling pathways of K-RAS. The width of the edge indicates the strength of the association. </w:t>
      </w:r>
    </w:p>
    <w:p w:rsidR="005041FF" w:rsidRDefault="005041FF">
      <w:bookmarkStart w:id="77" w:name="sfig:mm-comutation-heatmap"/>
      <w:r>
        <w:br w:type="page"/>
      </w:r>
    </w:p>
    <w:p w:rsidR="00AA3288" w:rsidRDefault="00F254E3">
      <w:pPr>
        <w:pStyle w:val="CaptionedFigure"/>
      </w:pPr>
      <w:r>
        <w:rPr>
          <w:noProof/>
        </w:rPr>
        <w:lastRenderedPageBreak/>
        <w:drawing>
          <wp:inline distT="0" distB="0" distL="0" distR="0">
            <wp:extent cx="5334000" cy="2964448"/>
            <wp:effectExtent l="0" t="0" r="0" b="0"/>
            <wp:docPr id="10"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6"/>
                    <a:stretch>
                      <a:fillRect/>
                    </a:stretch>
                  </pic:blipFill>
                  <pic:spPr bwMode="auto">
                    <a:xfrm>
                      <a:off x="0" y="0"/>
                      <a:ext cx="5334000" cy="2964448"/>
                    </a:xfrm>
                    <a:prstGeom prst="rect">
                      <a:avLst/>
                    </a:prstGeom>
                    <a:noFill/>
                    <a:ln w="9525">
                      <a:noFill/>
                      <a:headEnd/>
                      <a:tailEnd/>
                    </a:ln>
                  </pic:spPr>
                </pic:pic>
              </a:graphicData>
            </a:graphic>
          </wp:inline>
        </w:drawing>
      </w:r>
      <w:bookmarkEnd w:id="77"/>
    </w:p>
    <w:p w:rsidR="00AA3288" w:rsidRDefault="005041FF">
      <w:pPr>
        <w:pStyle w:val="ImageCaption"/>
      </w:pPr>
      <w:r>
        <w:t>Supplementary Figure 4.</w:t>
      </w:r>
      <w:r w:rsidR="00F254E3">
        <w:t xml:space="preserve"> </w:t>
      </w:r>
      <w:r w:rsidR="00F254E3">
        <w:rPr>
          <w:b/>
        </w:rPr>
        <w:t>The comutation frequencies between known MM driver genes and KRAS alleles.</w:t>
      </w:r>
      <w:r w:rsidR="00F254E3">
        <w:t xml:space="preserve">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w:t>
      </w:r>
    </w:p>
    <w:p w:rsidR="0090630C" w:rsidRDefault="0090630C">
      <w:bookmarkStart w:id="78" w:name="sfig:paad-comutation-network"/>
      <w:r>
        <w:br w:type="page"/>
      </w:r>
    </w:p>
    <w:p w:rsidR="00AA3288" w:rsidRDefault="00F254E3">
      <w:pPr>
        <w:pStyle w:val="CaptionedFigure"/>
      </w:pPr>
      <w:r>
        <w:rPr>
          <w:noProof/>
        </w:rPr>
        <w:lastRenderedPageBreak/>
        <w:drawing>
          <wp:inline distT="0" distB="0" distL="0" distR="0">
            <wp:extent cx="5334000" cy="2665744"/>
            <wp:effectExtent l="0" t="0" r="0" b="0"/>
            <wp:docPr id="11"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7"/>
                    <a:stretch>
                      <a:fillRect/>
                    </a:stretch>
                  </pic:blipFill>
                  <pic:spPr bwMode="auto">
                    <a:xfrm>
                      <a:off x="0" y="0"/>
                      <a:ext cx="5334000" cy="2665744"/>
                    </a:xfrm>
                    <a:prstGeom prst="rect">
                      <a:avLst/>
                    </a:prstGeom>
                    <a:noFill/>
                    <a:ln w="9525">
                      <a:noFill/>
                      <a:headEnd/>
                      <a:tailEnd/>
                    </a:ln>
                  </pic:spPr>
                </pic:pic>
              </a:graphicData>
            </a:graphic>
          </wp:inline>
        </w:drawing>
      </w:r>
      <w:bookmarkEnd w:id="78"/>
    </w:p>
    <w:p w:rsidR="00AA3288" w:rsidRDefault="0090630C">
      <w:pPr>
        <w:pStyle w:val="ImageCaption"/>
      </w:pPr>
      <w:r>
        <w:t>Supplementary Figure 5.</w:t>
      </w:r>
      <w:r w:rsidR="00F254E3">
        <w:t xml:space="preserve"> </w:t>
      </w:r>
      <w:r w:rsidR="00F254E3">
        <w:rPr>
          <w:b/>
        </w:rPr>
        <w:t>The comutation networks of KRAS alleles in PAAD.</w:t>
      </w:r>
      <w:r w:rsidR="00F254E3">
        <w:t xml:space="preserve"> </w:t>
      </w:r>
      <w:r w:rsidR="00F254E3">
        <w:rPr>
          <w:b/>
        </w:rPr>
        <w:t>a.</w:t>
      </w:r>
      <w:r w:rsidR="00F254E3">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of genes known to physically interact with KRAS, are in one of its canonical up- or downstream </w:t>
      </w:r>
      <w:proofErr w:type="gramStart"/>
      <w:r w:rsidR="00F254E3">
        <w:t>pathways, or</w:t>
      </w:r>
      <w:proofErr w:type="gramEnd"/>
      <w:r w:rsidR="00F254E3">
        <w:t xml:space="preserve"> are validated oncogenes. The width of the edge indicates the strength of the association. </w:t>
      </w:r>
      <w:r w:rsidR="00F254E3">
        <w:rPr>
          <w:b/>
        </w:rPr>
        <w:t>c.</w:t>
      </w:r>
      <w:r w:rsidR="00F254E3">
        <w:t xml:space="preserve"> The log-odds of comutation between KRAS alleles and other genes that had detectable opposing comutation interactions with multiple alleles. </w:t>
      </w:r>
    </w:p>
    <w:p w:rsidR="00AA3288" w:rsidRDefault="00F254E3">
      <w:pPr>
        <w:pStyle w:val="CaptionedFigure"/>
      </w:pPr>
      <w:bookmarkStart w:id="79" w:name="sfig:paad-dependency-gsea"/>
      <w:r>
        <w:rPr>
          <w:noProof/>
        </w:rPr>
        <w:lastRenderedPageBreak/>
        <w:drawing>
          <wp:inline distT="0" distB="0" distL="0" distR="0">
            <wp:extent cx="3059999" cy="7651472"/>
            <wp:effectExtent l="0" t="0" r="0" b="0"/>
            <wp:docPr id="12"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18"/>
                    <a:stretch>
                      <a:fillRect/>
                    </a:stretch>
                  </pic:blipFill>
                  <pic:spPr bwMode="auto">
                    <a:xfrm>
                      <a:off x="0" y="0"/>
                      <a:ext cx="3059999" cy="7651472"/>
                    </a:xfrm>
                    <a:prstGeom prst="rect">
                      <a:avLst/>
                    </a:prstGeom>
                    <a:noFill/>
                    <a:ln w="9525">
                      <a:noFill/>
                      <a:headEnd/>
                      <a:tailEnd/>
                    </a:ln>
                  </pic:spPr>
                </pic:pic>
              </a:graphicData>
            </a:graphic>
          </wp:inline>
        </w:drawing>
      </w:r>
      <w:bookmarkEnd w:id="79"/>
    </w:p>
    <w:p w:rsidR="00AA3288" w:rsidRDefault="0090630C">
      <w:pPr>
        <w:pStyle w:val="ImageCaption"/>
      </w:pPr>
      <w:r>
        <w:t xml:space="preserve">Supplementary Figure 6. </w:t>
      </w:r>
      <w:r w:rsidR="00F254E3">
        <w:t>Allele-specific genetic dependencies on cellular processes and pathways in PAAD cell lines.</w:t>
      </w:r>
    </w:p>
    <w:p w:rsidR="00AA3288" w:rsidRDefault="00F254E3">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score for the gene. Thus, each column indicates a rank. The line plots above the heatmaps indicate the representation (density) of each </w:t>
      </w:r>
      <w:r>
        <w:rPr>
          <w:i/>
        </w:rPr>
        <w:t>KRAS</w:t>
      </w:r>
      <w:r>
        <w:t xml:space="preserve"> allele at each rank across the genes.</w:t>
      </w:r>
    </w:p>
    <w:p w:rsidR="00AA3288" w:rsidRDefault="00F254E3">
      <w:pPr>
        <w:pStyle w:val="CaptionedFigure"/>
      </w:pPr>
      <w:bookmarkStart w:id="80" w:name="sfig:paad-dependency-heatmap"/>
      <w:r>
        <w:rPr>
          <w:noProof/>
        </w:rPr>
        <w:lastRenderedPageBreak/>
        <w:drawing>
          <wp:inline distT="0" distB="0" distL="0" distR="0">
            <wp:extent cx="4021667" cy="7611533"/>
            <wp:effectExtent l="0" t="0" r="0" b="0"/>
            <wp:docPr id="13"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19"/>
                    <a:stretch>
                      <a:fillRect/>
                    </a:stretch>
                  </pic:blipFill>
                  <pic:spPr bwMode="auto">
                    <a:xfrm>
                      <a:off x="0" y="0"/>
                      <a:ext cx="4023758" cy="7615490"/>
                    </a:xfrm>
                    <a:prstGeom prst="rect">
                      <a:avLst/>
                    </a:prstGeom>
                    <a:noFill/>
                    <a:ln w="9525">
                      <a:noFill/>
                      <a:headEnd/>
                      <a:tailEnd/>
                    </a:ln>
                  </pic:spPr>
                </pic:pic>
              </a:graphicData>
            </a:graphic>
          </wp:inline>
        </w:drawing>
      </w:r>
      <w:bookmarkEnd w:id="80"/>
    </w:p>
    <w:p w:rsidR="00AA3288" w:rsidRDefault="0090630C">
      <w:pPr>
        <w:pStyle w:val="ImageCaption"/>
      </w:pPr>
      <w:r>
        <w:t xml:space="preserve">Supplementary Figure 7. </w:t>
      </w:r>
      <w:r w:rsidR="00F254E3">
        <w:t>Individual genes with differential genetic dependency by KRAS allele in PAAD cell lines.</w:t>
      </w:r>
    </w:p>
    <w:p w:rsidR="00AA3288" w:rsidRDefault="00F254E3">
      <w:pPr>
        <w:pStyle w:val="BodyText"/>
      </w:pPr>
      <w:r>
        <w:lastRenderedPageBreak/>
        <w:t xml:space="preserve">Supplementary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Clustered heatmaps of the genes that demonstrated differential genetic dependency amongst PAAD cell lines of different </w:t>
      </w:r>
      <w:r>
        <w:rPr>
          <w:i/>
        </w:rPr>
        <w:t>KRAS</w:t>
      </w:r>
      <w:r>
        <w:t xml:space="preserve"> alleles. Each column is a cell line labeled by its DepMap ID and each row is a gene. </w:t>
      </w:r>
      <w:r>
        <w:rPr>
          <w:b/>
        </w:rPr>
        <w:t>b.</w:t>
      </w:r>
      <w:r>
        <w:t xml:space="preserve"> Examples of genes that demonstrated differential genetic dependency amongst cell lines of different </w:t>
      </w:r>
      <w:r>
        <w:rPr>
          <w:i/>
        </w:rPr>
        <w:t>KRAS</w:t>
      </w:r>
      <w:r>
        <w:t xml:space="preserve"> alleles (pairwise </w:t>
      </w:r>
      <w:r>
        <w:rPr>
          <w:i/>
        </w:rPr>
        <w:t>t</w:t>
      </w:r>
      <w:r>
        <w:t>-tests; *: p &lt; 0.05, **: p &lt; 0.01, ***: p &lt; 0.001; p-values were adjusted using the Benjamini-Hochberg FDR correction method).</w:t>
      </w:r>
    </w:p>
    <w:p w:rsidR="00AA3288" w:rsidRDefault="00F254E3">
      <w:pPr>
        <w:pStyle w:val="CaptionedFigure"/>
      </w:pPr>
      <w:bookmarkStart w:id="81" w:name="sfig:dep-map-comut-masking"/>
      <w:r>
        <w:rPr>
          <w:noProof/>
        </w:rPr>
        <w:lastRenderedPageBreak/>
        <w:drawing>
          <wp:inline distT="0" distB="0" distL="0" distR="0">
            <wp:extent cx="3167999" cy="6479307"/>
            <wp:effectExtent l="0" t="0" r="0" b="0"/>
            <wp:docPr id="14" name="Picture" descr=" Mutant SMAD4 can explain some dependency interactions with KRAS G12D in PAAD. a, b. The non-zero coefficients for the model of (a) ABI1 and (b) MYLB2 dependency in PAAD cell lines regressed on KRAS G12D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0"/>
                    <a:stretch>
                      <a:fillRect/>
                    </a:stretch>
                  </pic:blipFill>
                  <pic:spPr bwMode="auto">
                    <a:xfrm>
                      <a:off x="0" y="0"/>
                      <a:ext cx="3167999" cy="6479307"/>
                    </a:xfrm>
                    <a:prstGeom prst="rect">
                      <a:avLst/>
                    </a:prstGeom>
                    <a:noFill/>
                    <a:ln w="9525">
                      <a:noFill/>
                      <a:headEnd/>
                      <a:tailEnd/>
                    </a:ln>
                  </pic:spPr>
                </pic:pic>
              </a:graphicData>
            </a:graphic>
          </wp:inline>
        </w:drawing>
      </w:r>
      <w:bookmarkEnd w:id="81"/>
    </w:p>
    <w:p w:rsidR="00AA3288" w:rsidRDefault="0090630C">
      <w:pPr>
        <w:pStyle w:val="ImageCaption"/>
      </w:pPr>
      <w:r>
        <w:t>Supplementary Figure 8.</w:t>
      </w:r>
      <w:r w:rsidR="00F254E3">
        <w:t xml:space="preserve"> </w:t>
      </w:r>
      <w:r w:rsidR="00F254E3">
        <w:rPr>
          <w:b/>
        </w:rPr>
        <w:t>Mutant SMAD4 can explain some dependency interactions with KRAS G12D in PAAD.</w:t>
      </w:r>
      <w:r w:rsidR="00F254E3">
        <w:t xml:space="preserve"> </w:t>
      </w:r>
      <w:r w:rsidR="00F254E3">
        <w:rPr>
          <w:b/>
        </w:rPr>
        <w:t>a, b.</w:t>
      </w:r>
      <w:r w:rsidR="00F254E3">
        <w:t xml:space="preserve"> The non-zero coefficients for the model of (</w:t>
      </w:r>
      <w:r w:rsidR="00F254E3">
        <w:rPr>
          <w:b/>
        </w:rPr>
        <w:t>a</w:t>
      </w:r>
      <w:r w:rsidR="00F254E3">
        <w:t>) ABI1 and (</w:t>
      </w:r>
      <w:r w:rsidR="00F254E3">
        <w:rPr>
          <w:b/>
        </w:rPr>
        <w:t>b</w:t>
      </w:r>
      <w:r w:rsidR="00F254E3">
        <w:t xml:space="preserve">) MYLB2 dependency in PAAD cell lines regressed on KRAS G12D and its comutation interactors (top), and the actual dependency scores for KRAS G12D mutant and SMAD4 mutant cell lines (bottom). Cell lines without either mutation or with both are not shown. KRAS G12D has reduced comutation with SMAD4 in PAAD. </w:t>
      </w:r>
    </w:p>
    <w:p w:rsidR="0090630C" w:rsidRDefault="0090630C">
      <w:bookmarkStart w:id="82" w:name="ref-Simanshu2017"/>
      <w:bookmarkStart w:id="83" w:name="refs"/>
      <w:r>
        <w:br w:type="page"/>
      </w:r>
    </w:p>
    <w:p w:rsidR="00AA3288" w:rsidRDefault="00F254E3">
      <w:pPr>
        <w:pStyle w:val="Bibliography"/>
      </w:pPr>
      <w:r>
        <w:lastRenderedPageBreak/>
        <w:t xml:space="preserve">1. Simanshu, D. K., Nissley, D. V. &amp; McCormick, F. RAS Proteins and Their Regulators in Human Disease. </w:t>
      </w:r>
      <w:r>
        <w:rPr>
          <w:i/>
        </w:rPr>
        <w:t>Cell</w:t>
      </w:r>
      <w:r>
        <w:t xml:space="preserve"> </w:t>
      </w:r>
      <w:r>
        <w:rPr>
          <w:b/>
        </w:rPr>
        <w:t>170</w:t>
      </w:r>
      <w:r>
        <w:t>, 17–33 (2017).</w:t>
      </w:r>
    </w:p>
    <w:p w:rsidR="00AA3288" w:rsidRDefault="00F254E3">
      <w:pPr>
        <w:pStyle w:val="Bibliography"/>
      </w:pPr>
      <w:bookmarkStart w:id="84" w:name="ref-Bailey2018"/>
      <w:bookmarkEnd w:id="82"/>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rsidR="00AA3288" w:rsidRDefault="00F254E3">
      <w:pPr>
        <w:pStyle w:val="Bibliography"/>
      </w:pPr>
      <w:bookmarkStart w:id="85" w:name="ref-Haigis2017"/>
      <w:bookmarkEnd w:id="84"/>
      <w:r>
        <w:t xml:space="preserve">3. Haigis, K. M. KRAS Alleles: The Devil Is in the Detail. </w:t>
      </w:r>
      <w:r>
        <w:rPr>
          <w:i/>
        </w:rPr>
        <w:t>Trends in cancer</w:t>
      </w:r>
      <w:r>
        <w:t xml:space="preserve"> </w:t>
      </w:r>
      <w:r>
        <w:rPr>
          <w:b/>
        </w:rPr>
        <w:t>3</w:t>
      </w:r>
      <w:r>
        <w:t>, 686–697 (2017).</w:t>
      </w:r>
    </w:p>
    <w:p w:rsidR="00AA3288" w:rsidRDefault="00F254E3">
      <w:pPr>
        <w:pStyle w:val="Bibliography"/>
      </w:pPr>
      <w:bookmarkStart w:id="86" w:name="ref-Poulin2019"/>
      <w:bookmarkEnd w:id="85"/>
      <w:r>
        <w:t xml:space="preserve">4. Poulin, E. J. </w:t>
      </w:r>
      <w:r>
        <w:rPr>
          <w:i/>
        </w:rPr>
        <w:t>et al.</w:t>
      </w:r>
      <w:r>
        <w:t xml:space="preserve"> Tissue-Specific Oncogenic Activity of KRASA146T. </w:t>
      </w:r>
      <w:r>
        <w:rPr>
          <w:i/>
        </w:rPr>
        <w:t>Cancer discovery</w:t>
      </w:r>
      <w:r>
        <w:t xml:space="preserve"> </w:t>
      </w:r>
      <w:r>
        <w:rPr>
          <w:b/>
        </w:rPr>
        <w:t>9</w:t>
      </w:r>
      <w:r>
        <w:t>, 738–755 (2019).</w:t>
      </w:r>
    </w:p>
    <w:p w:rsidR="00AA3288" w:rsidRDefault="00F254E3">
      <w:pPr>
        <w:pStyle w:val="Bibliography"/>
      </w:pPr>
      <w:bookmarkStart w:id="87" w:name="ref-Miller2012"/>
      <w:bookmarkEnd w:id="86"/>
      <w:r>
        <w:t xml:space="preserve">5. Miller, M. S. &amp; Miller, L. D. RAS mutations and oncogenesis: Not all RAS mutations are created equally. </w:t>
      </w:r>
      <w:r>
        <w:rPr>
          <w:i/>
        </w:rPr>
        <w:t>Frontiers in Genetics</w:t>
      </w:r>
      <w:r>
        <w:t xml:space="preserve"> </w:t>
      </w:r>
      <w:r>
        <w:rPr>
          <w:b/>
        </w:rPr>
        <w:t>2</w:t>
      </w:r>
      <w:r>
        <w:t>, 1–9 (2012).</w:t>
      </w:r>
    </w:p>
    <w:p w:rsidR="00AA3288" w:rsidRDefault="00F254E3">
      <w:pPr>
        <w:pStyle w:val="Bibliography"/>
      </w:pPr>
      <w:bookmarkStart w:id="88" w:name="ref-Li2018"/>
      <w:bookmarkEnd w:id="87"/>
      <w:r>
        <w:t xml:space="preserve">6. Li, S., Balmain, A. &amp; Counter, C. M. A model for RAS mutation patterns in cancers: finding the sweet spot. </w:t>
      </w:r>
      <w:r>
        <w:rPr>
          <w:i/>
        </w:rPr>
        <w:t>Nature reviews. Cancer</w:t>
      </w:r>
      <w:r>
        <w:t xml:space="preserve"> </w:t>
      </w:r>
      <w:r>
        <w:rPr>
          <w:b/>
        </w:rPr>
        <w:t>18</w:t>
      </w:r>
      <w:r>
        <w:t>, 767–777 (2018).</w:t>
      </w:r>
    </w:p>
    <w:p w:rsidR="00AA3288" w:rsidRDefault="00F254E3">
      <w:pPr>
        <w:pStyle w:val="Bibliography"/>
      </w:pPr>
      <w:bookmarkStart w:id="89" w:name="ref-Barbacid1987"/>
      <w:bookmarkEnd w:id="88"/>
      <w:r>
        <w:t xml:space="preserve">7. Barbacid, M. ras genes. </w:t>
      </w:r>
      <w:r>
        <w:rPr>
          <w:i/>
        </w:rPr>
        <w:t>Annual review of biochemistry</w:t>
      </w:r>
      <w:r>
        <w:t xml:space="preserve"> </w:t>
      </w:r>
      <w:r>
        <w:rPr>
          <w:b/>
        </w:rPr>
        <w:t>56</w:t>
      </w:r>
      <w:r>
        <w:t>, 779–827 (1987).</w:t>
      </w:r>
    </w:p>
    <w:p w:rsidR="00AA3288" w:rsidRDefault="00F254E3">
      <w:pPr>
        <w:pStyle w:val="Bibliography"/>
      </w:pPr>
      <w:bookmarkStart w:id="90" w:name="ref-Hunter2015a"/>
      <w:bookmarkEnd w:id="89"/>
      <w:r>
        <w:t xml:space="preserve">8.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rsidR="00AA3288" w:rsidRDefault="00F254E3">
      <w:pPr>
        <w:pStyle w:val="Bibliography"/>
      </w:pPr>
      <w:bookmarkStart w:id="91" w:name="ref-Smith2013"/>
      <w:bookmarkEnd w:id="90"/>
      <w:r>
        <w:t xml:space="preserve">9. Smith, M. J., Neel, B. G. &amp; Ikura, M. NMR-based functional profiling of RASopathies and oncogenic RAS mutations. </w:t>
      </w:r>
      <w:r>
        <w:rPr>
          <w:i/>
        </w:rPr>
        <w:t>Proceedings of the National Academy of Sciences</w:t>
      </w:r>
      <w:r>
        <w:t xml:space="preserve"> </w:t>
      </w:r>
      <w:r>
        <w:rPr>
          <w:b/>
        </w:rPr>
        <w:t>110</w:t>
      </w:r>
      <w:r>
        <w:t>, 4574–4579 (2013).</w:t>
      </w:r>
    </w:p>
    <w:p w:rsidR="00AA3288" w:rsidRDefault="00F254E3">
      <w:pPr>
        <w:pStyle w:val="Bibliography"/>
      </w:pPr>
      <w:bookmarkStart w:id="92" w:name="ref-Feig1988RelationshipProteins."/>
      <w:bookmarkEnd w:id="91"/>
      <w:r>
        <w:t xml:space="preserve">10.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rsidR="00AA3288" w:rsidRDefault="00F254E3">
      <w:pPr>
        <w:pStyle w:val="Bibliography"/>
      </w:pPr>
      <w:bookmarkStart w:id="93" w:name="ref-Edkins2006"/>
      <w:bookmarkEnd w:id="92"/>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p>
    <w:p w:rsidR="00AA3288" w:rsidRDefault="00F254E3">
      <w:pPr>
        <w:pStyle w:val="Bibliography"/>
      </w:pPr>
      <w:bookmarkStart w:id="94" w:name="ref-Janakiraman2010"/>
      <w:bookmarkEnd w:id="93"/>
      <w:r>
        <w:t xml:space="preserve">12.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rsidR="00AA3288" w:rsidRDefault="00F254E3">
      <w:pPr>
        <w:pStyle w:val="Bibliography"/>
      </w:pPr>
      <w:bookmarkStart w:id="95" w:name="ref-Pershing2015"/>
      <w:bookmarkEnd w:id="94"/>
      <w:r>
        <w:t xml:space="preserve">13.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rsidR="00AA3288" w:rsidRDefault="00F254E3">
      <w:pPr>
        <w:pStyle w:val="Bibliography"/>
      </w:pPr>
      <w:bookmarkStart w:id="96" w:name="ref-Hobbs2019AtypicalCancer."/>
      <w:bookmarkEnd w:id="95"/>
      <w:r>
        <w:t xml:space="preserve">14. Hobbs, G. A. </w:t>
      </w:r>
      <w:r>
        <w:rPr>
          <w:i/>
        </w:rPr>
        <w:t>et al.</w:t>
      </w:r>
      <w:r>
        <w:t xml:space="preserve"> Atypical KRASG12R Mutant Is Impaired in PI3K Signaling and Macropinocytosis in Pancreatic Cancer. </w:t>
      </w:r>
      <w:r>
        <w:rPr>
          <w:i/>
        </w:rPr>
        <w:t>Cancer discovery</w:t>
      </w:r>
      <w:r>
        <w:t xml:space="preserve"> (2019) doi:</w:t>
      </w:r>
      <w:hyperlink r:id="rId21">
        <w:r>
          <w:rPr>
            <w:rStyle w:val="Hyperlink"/>
          </w:rPr>
          <w:t>10.1158/2159-8290.CD-19-1006</w:t>
        </w:r>
      </w:hyperlink>
      <w:r>
        <w:t>.</w:t>
      </w:r>
    </w:p>
    <w:p w:rsidR="00AA3288" w:rsidRDefault="00F254E3">
      <w:pPr>
        <w:pStyle w:val="Bibliography"/>
      </w:pPr>
      <w:bookmarkStart w:id="97" w:name="ref-Yuan2018"/>
      <w:bookmarkEnd w:id="96"/>
      <w:r>
        <w:t xml:space="preserve">15. Yuan, T. L. </w:t>
      </w:r>
      <w:r>
        <w:rPr>
          <w:i/>
        </w:rPr>
        <w:t>et al.</w:t>
      </w:r>
      <w:r>
        <w:t xml:space="preserve"> Differential Effector Engagement by Oncogenic KRAS. </w:t>
      </w:r>
      <w:r>
        <w:rPr>
          <w:i/>
        </w:rPr>
        <w:t>Cell reports</w:t>
      </w:r>
      <w:r>
        <w:t xml:space="preserve"> </w:t>
      </w:r>
      <w:r>
        <w:rPr>
          <w:b/>
        </w:rPr>
        <w:t>22</w:t>
      </w:r>
      <w:r>
        <w:t>, 1889–1902 (2018).</w:t>
      </w:r>
    </w:p>
    <w:p w:rsidR="00AA3288" w:rsidRDefault="00F254E3">
      <w:pPr>
        <w:pStyle w:val="Bibliography"/>
      </w:pPr>
      <w:bookmarkStart w:id="98" w:name="ref-Kovalski2019"/>
      <w:bookmarkEnd w:id="97"/>
      <w:r>
        <w:t xml:space="preserve">16. Kovalski, J. R. </w:t>
      </w:r>
      <w:r>
        <w:rPr>
          <w:i/>
        </w:rPr>
        <w:t>et al.</w:t>
      </w:r>
      <w:r>
        <w:t xml:space="preserve"> The Functional Proximal Proteome of Oncogenic Ras Includes mTORC2. </w:t>
      </w:r>
      <w:r>
        <w:rPr>
          <w:i/>
        </w:rPr>
        <w:t>Molecular cell</w:t>
      </w:r>
      <w:r>
        <w:t xml:space="preserve"> </w:t>
      </w:r>
      <w:r>
        <w:rPr>
          <w:b/>
        </w:rPr>
        <w:t>73</w:t>
      </w:r>
      <w:r>
        <w:t>, 830–844 (2019).</w:t>
      </w:r>
    </w:p>
    <w:p w:rsidR="00AA3288" w:rsidRDefault="00F254E3">
      <w:pPr>
        <w:pStyle w:val="Bibliography"/>
      </w:pPr>
      <w:bookmarkStart w:id="99" w:name="ref-Ihle2012"/>
      <w:bookmarkEnd w:id="98"/>
      <w:r>
        <w:lastRenderedPageBreak/>
        <w:t xml:space="preserve">17.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rsidR="00AA3288" w:rsidRDefault="00F254E3">
      <w:pPr>
        <w:pStyle w:val="Bibliography"/>
      </w:pPr>
      <w:bookmarkStart w:id="100" w:name="ref-Spoerner2004"/>
      <w:bookmarkEnd w:id="99"/>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rsidR="00AA3288" w:rsidRDefault="00F254E3">
      <w:pPr>
        <w:pStyle w:val="Bibliography"/>
      </w:pPr>
      <w:bookmarkStart w:id="101" w:name="ref-Smith2014a"/>
      <w:bookmarkEnd w:id="100"/>
      <w:r>
        <w:t xml:space="preserve">19. Smith, M. J. &amp; Ikura, M. Integrated RAS signaling defined by parallel NMR detection of effectors and regulators. </w:t>
      </w:r>
      <w:r>
        <w:rPr>
          <w:i/>
        </w:rPr>
        <w:t>Nature chemical biology</w:t>
      </w:r>
      <w:r>
        <w:t xml:space="preserve"> </w:t>
      </w:r>
      <w:r>
        <w:rPr>
          <w:b/>
        </w:rPr>
        <w:t>10</w:t>
      </w:r>
      <w:r>
        <w:t>, 223–30 (2014).</w:t>
      </w:r>
    </w:p>
    <w:p w:rsidR="00AA3288" w:rsidRDefault="00F254E3">
      <w:pPr>
        <w:pStyle w:val="Bibliography"/>
      </w:pPr>
      <w:bookmarkStart w:id="102" w:name="ref-Pantsar2018"/>
      <w:bookmarkEnd w:id="101"/>
      <w:r>
        <w:t xml:space="preserve">20.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rsidR="00AA3288" w:rsidRDefault="00F254E3">
      <w:pPr>
        <w:pStyle w:val="Bibliography"/>
      </w:pPr>
      <w:bookmarkStart w:id="103" w:name="ref-DeRoock2010"/>
      <w:bookmarkEnd w:id="102"/>
      <w:r>
        <w:t xml:space="preserve">21.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rsidR="00AA3288" w:rsidRDefault="00F254E3">
      <w:pPr>
        <w:pStyle w:val="Bibliography"/>
      </w:pPr>
      <w:bookmarkStart w:id="104" w:name="ref-McFall2019"/>
      <w:bookmarkEnd w:id="103"/>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rsidR="00AA3288" w:rsidRDefault="00F254E3">
      <w:pPr>
        <w:pStyle w:val="Bibliography"/>
      </w:pPr>
      <w:bookmarkStart w:id="105" w:name="ref-Rabara2019"/>
      <w:bookmarkEnd w:id="104"/>
      <w:r>
        <w:t xml:space="preserve">23.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rsidR="00AA3288" w:rsidRDefault="00F254E3">
      <w:pPr>
        <w:pStyle w:val="Bibliography"/>
      </w:pPr>
      <w:bookmarkStart w:id="106" w:name="ref-Zafra2019"/>
      <w:bookmarkEnd w:id="105"/>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847509 (2019).</w:t>
      </w:r>
    </w:p>
    <w:p w:rsidR="00AA3288" w:rsidRDefault="00F254E3">
      <w:pPr>
        <w:pStyle w:val="Bibliography"/>
      </w:pPr>
      <w:bookmarkStart w:id="107" w:name="ref-Bournet2016"/>
      <w:bookmarkEnd w:id="106"/>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rsidR="00AA3288" w:rsidRDefault="00F254E3">
      <w:pPr>
        <w:pStyle w:val="Bibliography"/>
      </w:pPr>
      <w:bookmarkStart w:id="108" w:name="ref-Alexandrov2013"/>
      <w:bookmarkEnd w:id="107"/>
      <w:r>
        <w:t xml:space="preserve">26. Alexandrov, L. B. </w:t>
      </w:r>
      <w:r>
        <w:rPr>
          <w:i/>
        </w:rPr>
        <w:t>et al.</w:t>
      </w:r>
      <w:r>
        <w:t xml:space="preserve"> Signatures of mutational processes in human cancer. </w:t>
      </w:r>
      <w:r>
        <w:rPr>
          <w:i/>
        </w:rPr>
        <w:t>Nature</w:t>
      </w:r>
      <w:r>
        <w:t xml:space="preserve"> </w:t>
      </w:r>
      <w:r>
        <w:rPr>
          <w:b/>
        </w:rPr>
        <w:t>500</w:t>
      </w:r>
      <w:r>
        <w:t>, 415–21 (2013).</w:t>
      </w:r>
    </w:p>
    <w:p w:rsidR="00AA3288" w:rsidRDefault="00F254E3">
      <w:pPr>
        <w:pStyle w:val="Bibliography"/>
      </w:pPr>
      <w:bookmarkStart w:id="109" w:name="ref-Alexandrov2020TheCancer."/>
      <w:bookmarkEnd w:id="108"/>
      <w:r>
        <w:t xml:space="preserve">27. Alexandrov, L. B. </w:t>
      </w:r>
      <w:r>
        <w:rPr>
          <w:i/>
        </w:rPr>
        <w:t>et al.</w:t>
      </w:r>
      <w:r>
        <w:t xml:space="preserve"> The repertoire of mutational signatures in human cancer. </w:t>
      </w:r>
      <w:r>
        <w:rPr>
          <w:i/>
        </w:rPr>
        <w:t>Nature</w:t>
      </w:r>
      <w:r>
        <w:t xml:space="preserve"> </w:t>
      </w:r>
      <w:r>
        <w:rPr>
          <w:b/>
        </w:rPr>
        <w:t>578</w:t>
      </w:r>
      <w:r>
        <w:t>, 94–101 (2020).</w:t>
      </w:r>
    </w:p>
    <w:p w:rsidR="00AA3288" w:rsidRDefault="00F254E3">
      <w:pPr>
        <w:pStyle w:val="Bibliography"/>
      </w:pPr>
      <w:bookmarkStart w:id="110" w:name="ref-Alexandrov2015"/>
      <w:bookmarkEnd w:id="109"/>
      <w:r>
        <w:t xml:space="preserve">28. Alexandrov, L. B. </w:t>
      </w:r>
      <w:r>
        <w:rPr>
          <w:i/>
        </w:rPr>
        <w:t>et al.</w:t>
      </w:r>
      <w:r>
        <w:t xml:space="preserve"> Clock-like mutational processes in human somatic cells. </w:t>
      </w:r>
      <w:r>
        <w:rPr>
          <w:i/>
        </w:rPr>
        <w:t>Nature genetics</w:t>
      </w:r>
      <w:r>
        <w:t xml:space="preserve"> </w:t>
      </w:r>
      <w:r>
        <w:rPr>
          <w:b/>
        </w:rPr>
        <w:t>47</w:t>
      </w:r>
      <w:r>
        <w:t>, 1402–7 (2015).</w:t>
      </w:r>
    </w:p>
    <w:p w:rsidR="00AA3288" w:rsidRDefault="00F254E3">
      <w:pPr>
        <w:pStyle w:val="Bibliography"/>
      </w:pPr>
      <w:bookmarkStart w:id="111" w:name="ref-Viel2017"/>
      <w:bookmarkEnd w:id="110"/>
      <w:r>
        <w:t xml:space="preserve">29.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rsidR="00AA3288" w:rsidRDefault="00F254E3">
      <w:pPr>
        <w:pStyle w:val="Bibliography"/>
      </w:pPr>
      <w:bookmarkStart w:id="112" w:name="ref-Pilati2017"/>
      <w:bookmarkEnd w:id="111"/>
      <w:r>
        <w:t xml:space="preserve">30.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rsidR="00AA3288" w:rsidRDefault="00F254E3">
      <w:pPr>
        <w:pStyle w:val="Bibliography"/>
      </w:pPr>
      <w:bookmarkStart w:id="113" w:name="ref-Rogozin2018DNACancer."/>
      <w:bookmarkEnd w:id="112"/>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rsidR="00AA3288" w:rsidRDefault="00F254E3">
      <w:pPr>
        <w:pStyle w:val="Bibliography"/>
      </w:pPr>
      <w:bookmarkStart w:id="114" w:name="ref-Petljak2016UnderstandingCancer."/>
      <w:bookmarkEnd w:id="113"/>
      <w:r>
        <w:lastRenderedPageBreak/>
        <w:t xml:space="preserve">32. Petljak, M. &amp; Alexandrov, L. B. Understanding mutagenesis through delineation of mutational signatures in human cancer. </w:t>
      </w:r>
      <w:r>
        <w:rPr>
          <w:i/>
        </w:rPr>
        <w:t>Carcinogenesis</w:t>
      </w:r>
      <w:r>
        <w:t xml:space="preserve"> </w:t>
      </w:r>
      <w:r>
        <w:rPr>
          <w:b/>
        </w:rPr>
        <w:t>37</w:t>
      </w:r>
      <w:r>
        <w:t>, 531–40 (2016).</w:t>
      </w:r>
    </w:p>
    <w:p w:rsidR="00AA3288" w:rsidRDefault="00F254E3">
      <w:pPr>
        <w:pStyle w:val="Bibliography"/>
      </w:pPr>
      <w:bookmarkStart w:id="115" w:name="ref-Tomkova2018MutationalAsymmetry"/>
      <w:bookmarkEnd w:id="114"/>
      <w:r>
        <w:t xml:space="preserve">33. Tomkova, M., Tomek, J., Kriaucionis, S. &amp; Schuster-Böckler, B. Mutational signature distribution varies with DNA replication timing and strand asymmetry. </w:t>
      </w:r>
      <w:r>
        <w:rPr>
          <w:i/>
        </w:rPr>
        <w:t>Genome Biology</w:t>
      </w:r>
      <w:r>
        <w:t xml:space="preserve"> </w:t>
      </w:r>
      <w:r>
        <w:rPr>
          <w:b/>
        </w:rPr>
        <w:t>19</w:t>
      </w:r>
      <w:r>
        <w:t>, 129 (2018).</w:t>
      </w:r>
    </w:p>
    <w:p w:rsidR="00AA3288" w:rsidRDefault="00F254E3">
      <w:pPr>
        <w:pStyle w:val="Bibliography"/>
      </w:pPr>
      <w:bookmarkStart w:id="116" w:name="ref-Janssen2006"/>
      <w:bookmarkEnd w:id="115"/>
      <w:r>
        <w:t xml:space="preserve">34.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rsidR="00AA3288" w:rsidRDefault="00F254E3">
      <w:pPr>
        <w:pStyle w:val="Bibliography"/>
      </w:pPr>
      <w:bookmarkStart w:id="117" w:name="ref-Fearon2014"/>
      <w:bookmarkEnd w:id="116"/>
      <w:r>
        <w:t xml:space="preserve">35. Fearon, E. R. &amp; Wicha, M. S. KRAS and cancer stem cells in APC-mutant colorectal cancer. </w:t>
      </w:r>
      <w:r>
        <w:rPr>
          <w:i/>
        </w:rPr>
        <w:t>Journal of the National Cancer Institute</w:t>
      </w:r>
      <w:r>
        <w:t xml:space="preserve"> </w:t>
      </w:r>
      <w:r>
        <w:rPr>
          <w:b/>
        </w:rPr>
        <w:t>106</w:t>
      </w:r>
      <w:r>
        <w:t>, djt444 (2014).</w:t>
      </w:r>
    </w:p>
    <w:p w:rsidR="00AA3288" w:rsidRDefault="00F254E3">
      <w:pPr>
        <w:pStyle w:val="Bibliography"/>
      </w:pPr>
      <w:bookmarkStart w:id="118" w:name="ref-Sakai2018"/>
      <w:bookmarkEnd w:id="117"/>
      <w:r>
        <w:t xml:space="preserve">36.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rsidR="00AA3288" w:rsidRDefault="00F254E3">
      <w:pPr>
        <w:pStyle w:val="Bibliography"/>
      </w:pPr>
      <w:bookmarkStart w:id="119" w:name="ref-Jauhri2017"/>
      <w:bookmarkEnd w:id="118"/>
      <w:r>
        <w:t xml:space="preserve">37.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rsidR="00AA3288" w:rsidRDefault="00F254E3">
      <w:pPr>
        <w:pStyle w:val="Bibliography"/>
      </w:pPr>
      <w:bookmarkStart w:id="120" w:name="ref-Unni2015EvidenceAdenocarcinoma."/>
      <w:bookmarkEnd w:id="119"/>
      <w:r>
        <w:t xml:space="preserve">38. Unni, A. M., Lockwood, W. W., Zejnullahu, K., Lee-Lin, S.-Q. &amp; Varmus, H. Evidence that synthetic lethality underlies the mutual exclusivity of oncogenic KRAS and EGFR mutations in lung adenocarcinoma. </w:t>
      </w:r>
      <w:r>
        <w:rPr>
          <w:i/>
        </w:rPr>
        <w:t>eLife</w:t>
      </w:r>
      <w:r>
        <w:t xml:space="preserve"> </w:t>
      </w:r>
      <w:r>
        <w:rPr>
          <w:b/>
        </w:rPr>
        <w:t>4</w:t>
      </w:r>
      <w:r>
        <w:t>, e06907 (2015).</w:t>
      </w:r>
    </w:p>
    <w:p w:rsidR="00AA3288" w:rsidRDefault="00F254E3">
      <w:pPr>
        <w:pStyle w:val="Bibliography"/>
      </w:pPr>
      <w:bookmarkStart w:id="121" w:name="ref-Ambrogio2017InAdenocarcinoma."/>
      <w:bookmarkEnd w:id="120"/>
      <w:r>
        <w:t xml:space="preserve">39. Ambrogio, C., Barbacid, M. &amp; Santamaría, D. In vivo oncogenic conflict triggered by co-existing KRAS and EGFR activating mutations in lung adenocarcinoma. </w:t>
      </w:r>
      <w:r>
        <w:rPr>
          <w:i/>
        </w:rPr>
        <w:t>Oncogene</w:t>
      </w:r>
      <w:r>
        <w:t xml:space="preserve"> </w:t>
      </w:r>
      <w:r>
        <w:rPr>
          <w:b/>
        </w:rPr>
        <w:t>36</w:t>
      </w:r>
      <w:r>
        <w:t>, 2309–2318 (2017).</w:t>
      </w:r>
    </w:p>
    <w:p w:rsidR="00AA3288" w:rsidRDefault="00F254E3">
      <w:pPr>
        <w:pStyle w:val="Bibliography"/>
      </w:pPr>
      <w:bookmarkStart w:id="122" w:name="ref-Leiserson2016"/>
      <w:bookmarkEnd w:id="121"/>
      <w:r>
        <w:t xml:space="preserve">40. Leiserson, M. D. M., Reyna, M. A. &amp; Raphael, B. J. A weighted exact test for mutually exclusive mutations in cancer. </w:t>
      </w:r>
      <w:r>
        <w:rPr>
          <w:i/>
        </w:rPr>
        <w:t>Bioinformatics (Oxford, England)</w:t>
      </w:r>
      <w:r>
        <w:t xml:space="preserve"> </w:t>
      </w:r>
      <w:r>
        <w:rPr>
          <w:b/>
        </w:rPr>
        <w:t>32</w:t>
      </w:r>
      <w:r>
        <w:t>, i736–i745 (2016).</w:t>
      </w:r>
    </w:p>
    <w:p w:rsidR="00AA3288" w:rsidRDefault="00F254E3">
      <w:pPr>
        <w:pStyle w:val="Bibliography"/>
      </w:pPr>
      <w:bookmarkStart w:id="123" w:name="ref-Kanehisa2017"/>
      <w:bookmarkEnd w:id="122"/>
      <w:r>
        <w:t xml:space="preserve">41. Kanehisa, M., Furumichi, M., Tanabe, M., Sato, Y. &amp; Morishima, K. KEGG: new perspectives on genomes, pathways, diseases and drugs. </w:t>
      </w:r>
      <w:r>
        <w:rPr>
          <w:i/>
        </w:rPr>
        <w:t>Nucleic acids research</w:t>
      </w:r>
      <w:r>
        <w:t xml:space="preserve"> </w:t>
      </w:r>
      <w:r>
        <w:rPr>
          <w:b/>
        </w:rPr>
        <w:t>45</w:t>
      </w:r>
      <w:r>
        <w:t>, D353–D361 (2017).</w:t>
      </w:r>
    </w:p>
    <w:p w:rsidR="00AA3288" w:rsidRDefault="00F254E3">
      <w:pPr>
        <w:pStyle w:val="Bibliography"/>
      </w:pPr>
      <w:bookmarkStart w:id="124" w:name="ref-Kanehisa2016KEGGAnnotation."/>
      <w:bookmarkEnd w:id="123"/>
      <w:r>
        <w:t xml:space="preserve">42. Kanehisa, M., Sato, Y., Kawashima, M., Furumichi, M. &amp; Tanabe, M. KEGG as a reference resource for gene and protein annotation. </w:t>
      </w:r>
      <w:r>
        <w:rPr>
          <w:i/>
        </w:rPr>
        <w:t>Nucleic acids research</w:t>
      </w:r>
      <w:r>
        <w:t xml:space="preserve"> </w:t>
      </w:r>
      <w:r>
        <w:rPr>
          <w:b/>
        </w:rPr>
        <w:t>44</w:t>
      </w:r>
      <w:r>
        <w:t>, 457–62 (2016).</w:t>
      </w:r>
    </w:p>
    <w:p w:rsidR="00AA3288" w:rsidRDefault="00F254E3">
      <w:pPr>
        <w:pStyle w:val="Bibliography"/>
      </w:pPr>
      <w:bookmarkStart w:id="125" w:name="ref-Bamford2004TheWebsite."/>
      <w:bookmarkEnd w:id="124"/>
      <w:r>
        <w:t xml:space="preserve">43.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rsidR="00AA3288" w:rsidRDefault="00F254E3">
      <w:pPr>
        <w:pStyle w:val="Bibliography"/>
      </w:pPr>
      <w:bookmarkStart w:id="126" w:name="ref-Sondka2018"/>
      <w:bookmarkEnd w:id="125"/>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rsidR="00AA3288" w:rsidRDefault="00F254E3">
      <w:pPr>
        <w:pStyle w:val="Bibliography"/>
      </w:pPr>
      <w:bookmarkStart w:id="127" w:name="ref-Sensi2006MutuallyMelanoma."/>
      <w:bookmarkEnd w:id="126"/>
      <w:r>
        <w:t xml:space="preserve">45.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rsidR="00AA3288" w:rsidRDefault="00F254E3">
      <w:pPr>
        <w:pStyle w:val="Bibliography"/>
      </w:pPr>
      <w:bookmarkStart w:id="128" w:name="ref-Seth2009ConcomitantCancer."/>
      <w:bookmarkEnd w:id="127"/>
      <w:r>
        <w:lastRenderedPageBreak/>
        <w:t xml:space="preserve">46.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rsidR="00AA3288" w:rsidRDefault="00F254E3">
      <w:pPr>
        <w:pStyle w:val="Bibliography"/>
      </w:pPr>
      <w:bookmarkStart w:id="129" w:name="ref-Cisowski2016"/>
      <w:bookmarkEnd w:id="128"/>
      <w:r>
        <w:t xml:space="preserve">47. Cisowski, J., Sayin, V. I., Liu, M., Karlsson, C. &amp; Bergo, M. O. Oncogene-induced senescence underlies the mutual exclusive nature of oncogenic KRAS and BRAF. </w:t>
      </w:r>
      <w:r>
        <w:rPr>
          <w:i/>
        </w:rPr>
        <w:t>Oncogene</w:t>
      </w:r>
      <w:r>
        <w:t xml:space="preserve"> </w:t>
      </w:r>
      <w:r>
        <w:rPr>
          <w:b/>
        </w:rPr>
        <w:t>35</w:t>
      </w:r>
      <w:r>
        <w:t>, 1328–33 (2016).</w:t>
      </w:r>
    </w:p>
    <w:p w:rsidR="00AA3288" w:rsidRDefault="00F254E3">
      <w:pPr>
        <w:pStyle w:val="Bibliography"/>
      </w:pPr>
      <w:bookmarkStart w:id="130" w:name="ref-Kennedy2011"/>
      <w:bookmarkEnd w:id="129"/>
      <w:r>
        <w:t xml:space="preserve">48.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rsidR="00AA3288" w:rsidRDefault="00F254E3">
      <w:pPr>
        <w:pStyle w:val="Bibliography"/>
      </w:pPr>
      <w:bookmarkStart w:id="131" w:name="ref-Wang2013"/>
      <w:bookmarkEnd w:id="130"/>
      <w:r>
        <w:t xml:space="preserve">49.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rsidR="00AA3288" w:rsidRDefault="00F254E3">
      <w:pPr>
        <w:pStyle w:val="Bibliography"/>
      </w:pPr>
      <w:bookmarkStart w:id="132" w:name="ref-Green2015"/>
      <w:bookmarkEnd w:id="131"/>
      <w:r>
        <w:t xml:space="preserve">50. Green, S., Trejo, C. L. &amp; McMahon, M. PIK3CA(H1047R) Accelerates and Enhances KRAS(G12D)-Driven Lung Tumorigenesis. </w:t>
      </w:r>
      <w:r>
        <w:rPr>
          <w:i/>
        </w:rPr>
        <w:t>Cancer research</w:t>
      </w:r>
      <w:r>
        <w:t xml:space="preserve"> </w:t>
      </w:r>
      <w:r>
        <w:rPr>
          <w:b/>
        </w:rPr>
        <w:t>75</w:t>
      </w:r>
      <w:r>
        <w:t>, 5378–91 (2015).</w:t>
      </w:r>
    </w:p>
    <w:p w:rsidR="00AA3288" w:rsidRDefault="00F254E3">
      <w:pPr>
        <w:pStyle w:val="Bibliography"/>
      </w:pPr>
      <w:bookmarkStart w:id="133" w:name="ref-Yeang2008CombinatorialCancer."/>
      <w:bookmarkEnd w:id="132"/>
      <w:r>
        <w:t xml:space="preserve">51.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rsidR="00AA3288" w:rsidRDefault="00F254E3">
      <w:pPr>
        <w:pStyle w:val="Bibliography"/>
      </w:pPr>
      <w:bookmarkStart w:id="134" w:name="ref-CancerGenomeAtlasNetwork2012"/>
      <w:bookmarkEnd w:id="133"/>
      <w:r>
        <w:t xml:space="preserve">52. Cancer Genome Atlas Network. Comprehensive molecular characterization of human colon and rectal cancer. </w:t>
      </w:r>
      <w:r>
        <w:rPr>
          <w:i/>
        </w:rPr>
        <w:t>Nature</w:t>
      </w:r>
      <w:r>
        <w:t xml:space="preserve"> </w:t>
      </w:r>
      <w:r>
        <w:rPr>
          <w:b/>
        </w:rPr>
        <w:t>487</w:t>
      </w:r>
      <w:r>
        <w:t>, 330–7 (2012).</w:t>
      </w:r>
    </w:p>
    <w:p w:rsidR="00AA3288" w:rsidRDefault="00F254E3">
      <w:pPr>
        <w:pStyle w:val="Bibliography"/>
      </w:pPr>
      <w:bookmarkStart w:id="135" w:name="ref-Angrand2006TransgenicSignaling."/>
      <w:bookmarkEnd w:id="134"/>
      <w:r>
        <w:t xml:space="preserve">53.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rsidR="00AA3288" w:rsidRDefault="00F254E3">
      <w:pPr>
        <w:pStyle w:val="Bibliography"/>
      </w:pPr>
      <w:bookmarkStart w:id="136" w:name="ref-Grohmann2007AMER1Membrane."/>
      <w:bookmarkEnd w:id="135"/>
      <w:r>
        <w:t xml:space="preserve">54. Grohmann, A., Tanneberger, K., Alzner, A., Schneikert, J. &amp; Behrens, J. AMER1 regulates the distribution of the tumor suppressor APC between microtubules and the plasma membrane. </w:t>
      </w:r>
      <w:r>
        <w:rPr>
          <w:i/>
        </w:rPr>
        <w:t>Journal of cell science</w:t>
      </w:r>
      <w:r>
        <w:t xml:space="preserve"> </w:t>
      </w:r>
      <w:r>
        <w:rPr>
          <w:b/>
        </w:rPr>
        <w:t>120</w:t>
      </w:r>
      <w:r>
        <w:t>, 3738–47 (2007).</w:t>
      </w:r>
    </w:p>
    <w:p w:rsidR="00AA3288" w:rsidRDefault="00F254E3">
      <w:pPr>
        <w:pStyle w:val="Bibliography"/>
      </w:pPr>
      <w:bookmarkStart w:id="137" w:name="ref-Tanneberger2011StructuralAmer1."/>
      <w:bookmarkEnd w:id="136"/>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19204–14 (2011).</w:t>
      </w:r>
    </w:p>
    <w:p w:rsidR="00AA3288" w:rsidRDefault="00F254E3">
      <w:pPr>
        <w:pStyle w:val="Bibliography"/>
      </w:pPr>
      <w:bookmarkStart w:id="138" w:name="ref-Lohr2014WidespreadTherapy."/>
      <w:bookmarkEnd w:id="137"/>
      <w:r>
        <w:t xml:space="preserve">56.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rsidR="00AA3288" w:rsidRDefault="00F254E3">
      <w:pPr>
        <w:pStyle w:val="Bibliography"/>
      </w:pPr>
      <w:bookmarkStart w:id="139" w:name="ref-Behan2019"/>
      <w:bookmarkEnd w:id="138"/>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rsidR="00AA3288" w:rsidRDefault="00F254E3">
      <w:pPr>
        <w:pStyle w:val="Bibliography"/>
      </w:pPr>
      <w:bookmarkStart w:id="140" w:name="ref-Chan2019"/>
      <w:bookmarkEnd w:id="139"/>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rsidR="00AA3288" w:rsidRDefault="00F254E3">
      <w:pPr>
        <w:pStyle w:val="Bibliography"/>
      </w:pPr>
      <w:bookmarkStart w:id="141" w:name="ref-Tsherniak2017"/>
      <w:bookmarkEnd w:id="140"/>
      <w:r>
        <w:t xml:space="preserve">59. Tsherniak, A. </w:t>
      </w:r>
      <w:r>
        <w:rPr>
          <w:i/>
        </w:rPr>
        <w:t>et al.</w:t>
      </w:r>
      <w:r>
        <w:t xml:space="preserve"> Defining a Cancer Dependency Map. </w:t>
      </w:r>
      <w:r>
        <w:rPr>
          <w:i/>
        </w:rPr>
        <w:t>Cell</w:t>
      </w:r>
      <w:r>
        <w:t xml:space="preserve"> </w:t>
      </w:r>
      <w:r>
        <w:rPr>
          <w:b/>
        </w:rPr>
        <w:t>170</w:t>
      </w:r>
      <w:r>
        <w:t>, 564–576 (2017).</w:t>
      </w:r>
    </w:p>
    <w:p w:rsidR="00AA3288" w:rsidRDefault="00F254E3">
      <w:pPr>
        <w:pStyle w:val="Bibliography"/>
      </w:pPr>
      <w:bookmarkStart w:id="142" w:name="ref-Meyers2017"/>
      <w:bookmarkEnd w:id="141"/>
      <w:r>
        <w:lastRenderedPageBreak/>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rsidR="00AA3288" w:rsidRDefault="00F254E3">
      <w:pPr>
        <w:pStyle w:val="Bibliography"/>
      </w:pPr>
      <w:bookmarkStart w:id="143" w:name="ref-Monastyrskaya2013MiR-199a-5pSyndrome"/>
      <w:bookmarkEnd w:id="142"/>
      <w:r>
        <w:t xml:space="preserve">61. Monastyrskaya, K. </w:t>
      </w:r>
      <w:r>
        <w:rPr>
          <w:i/>
        </w:rPr>
        <w:t>et al.</w:t>
      </w:r>
      <w:r>
        <w:t xml:space="preserve"> miR-199a-5p Regulates Urothelial Permeability and May Play a Role in Bladder Pain Syndrome. </w:t>
      </w:r>
      <w:r>
        <w:rPr>
          <w:i/>
        </w:rPr>
        <w:t>American Journal of Pathology</w:t>
      </w:r>
      <w:r>
        <w:t xml:space="preserve"> </w:t>
      </w:r>
      <w:r>
        <w:rPr>
          <w:b/>
        </w:rPr>
        <w:t>182</w:t>
      </w:r>
      <w:r>
        <w:t>, 431–448 (2013).</w:t>
      </w:r>
    </w:p>
    <w:p w:rsidR="00AA3288" w:rsidRDefault="00F254E3">
      <w:pPr>
        <w:pStyle w:val="Bibliography"/>
      </w:pPr>
      <w:bookmarkStart w:id="144" w:name="ref-Torres2011TheAssembly"/>
      <w:bookmarkEnd w:id="143"/>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rsidR="00AA3288" w:rsidRDefault="00F254E3">
      <w:pPr>
        <w:pStyle w:val="Bibliography"/>
      </w:pPr>
      <w:bookmarkStart w:id="145" w:name="ref-Chan2000HumanKinetochores."/>
      <w:bookmarkEnd w:id="144"/>
      <w:r>
        <w:t xml:space="preserve">63. Chan, G. K. T., Jablonski, S. A., Starr, D. A., Goldberg, M. L. &amp; Yen, T. J. Human Zw10 and ROD are mitotic checkpoint proteins that bind to kinetochores. </w:t>
      </w:r>
      <w:r>
        <w:rPr>
          <w:i/>
        </w:rPr>
        <w:t>Nature cell biology</w:t>
      </w:r>
      <w:r>
        <w:t xml:space="preserve"> </w:t>
      </w:r>
      <w:r>
        <w:rPr>
          <w:b/>
        </w:rPr>
        <w:t>2</w:t>
      </w:r>
      <w:r>
        <w:t>, 944–7 (2000).</w:t>
      </w:r>
    </w:p>
    <w:p w:rsidR="00AA3288" w:rsidRDefault="00F254E3">
      <w:pPr>
        <w:pStyle w:val="Bibliography"/>
      </w:pPr>
      <w:bookmarkStart w:id="146" w:name="ref-Scaerou2001TheKinetochore."/>
      <w:bookmarkEnd w:id="145"/>
      <w:r>
        <w:t xml:space="preserve">64.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rsidR="00AA3288" w:rsidRDefault="00F254E3">
      <w:pPr>
        <w:pStyle w:val="Bibliography"/>
      </w:pPr>
      <w:bookmarkStart w:id="147" w:name="ref-Kops2005ZW10Kinetochore."/>
      <w:bookmarkEnd w:id="146"/>
      <w:r>
        <w:t xml:space="preserve">65.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rsidR="00AA3288" w:rsidRDefault="00F254E3">
      <w:pPr>
        <w:pStyle w:val="Bibliography"/>
      </w:pPr>
      <w:bookmarkStart w:id="148" w:name="ref-Barlat1997ADomain"/>
      <w:bookmarkEnd w:id="147"/>
      <w:r>
        <w:t xml:space="preserve">66. Barlat, I. </w:t>
      </w:r>
      <w:r>
        <w:rPr>
          <w:i/>
        </w:rPr>
        <w:t>et al.</w:t>
      </w:r>
      <w:r>
        <w:t xml:space="preserve"> A Role for Sam68 in Cell Cycle Progression Antagonized by a Spliced Variant within the KH Domain. </w:t>
      </w:r>
      <w:r>
        <w:rPr>
          <w:i/>
        </w:rPr>
        <w:t>Journal of Biological Chemistry</w:t>
      </w:r>
      <w:r>
        <w:t xml:space="preserve"> </w:t>
      </w:r>
      <w:r>
        <w:rPr>
          <w:b/>
        </w:rPr>
        <w:t>272</w:t>
      </w:r>
      <w:r>
        <w:t>, 3129–3132 (1997).</w:t>
      </w:r>
    </w:p>
    <w:p w:rsidR="00AA3288" w:rsidRDefault="00F254E3">
      <w:pPr>
        <w:pStyle w:val="Bibliography"/>
      </w:pPr>
      <w:bookmarkStart w:id="149" w:name="ref-Ivan2017TheFeedbacks"/>
      <w:bookmarkEnd w:id="148"/>
      <w:r>
        <w:t xml:space="preserve">67. Ivan, M. &amp; Kaelin, W. G. The EGLN-HIF O2-Sensing System: Multiple Inputs and Feedbacks. </w:t>
      </w:r>
      <w:r>
        <w:rPr>
          <w:i/>
        </w:rPr>
        <w:t>Molecular Cell</w:t>
      </w:r>
      <w:r>
        <w:t xml:space="preserve"> </w:t>
      </w:r>
      <w:r>
        <w:rPr>
          <w:b/>
        </w:rPr>
        <w:t>66</w:t>
      </w:r>
      <w:r>
        <w:t>, 772–779 (2017).</w:t>
      </w:r>
    </w:p>
    <w:p w:rsidR="00AA3288" w:rsidRDefault="00F254E3">
      <w:pPr>
        <w:pStyle w:val="Bibliography"/>
      </w:pPr>
      <w:bookmarkStart w:id="150" w:name="ref-Ha2008HCCRBP-1Stabilization"/>
      <w:bookmarkEnd w:id="149"/>
      <w:r>
        <w:t xml:space="preserve">68. Ha, S. A. </w:t>
      </w:r>
      <w:r>
        <w:rPr>
          <w:i/>
        </w:rPr>
        <w:t>et al.</w:t>
      </w:r>
      <w:r>
        <w:t xml:space="preserve"> HCCRBP-1 Directly Interacting With HCCR-1 Induces Tumorigenesis Through P53 Stabilization. </w:t>
      </w:r>
      <w:r>
        <w:rPr>
          <w:i/>
        </w:rPr>
        <w:t>International Journal of Cancer</w:t>
      </w:r>
      <w:r>
        <w:t xml:space="preserve"> </w:t>
      </w:r>
      <w:r>
        <w:rPr>
          <w:b/>
        </w:rPr>
        <w:t>122</w:t>
      </w:r>
      <w:r>
        <w:t>, 501–508 (2008).</w:t>
      </w:r>
    </w:p>
    <w:p w:rsidR="00AA3288" w:rsidRDefault="00F254E3">
      <w:pPr>
        <w:pStyle w:val="Bibliography"/>
      </w:pPr>
      <w:bookmarkStart w:id="151" w:name="ref-Zou2005RegularizationNet"/>
      <w:bookmarkEnd w:id="150"/>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rsidR="00AA3288" w:rsidRDefault="00F254E3">
      <w:pPr>
        <w:pStyle w:val="Bibliography"/>
      </w:pPr>
      <w:bookmarkStart w:id="152" w:name="Xb0f21714f8f75a36e9d457f034381195dd0fbba"/>
      <w:bookmarkEnd w:id="151"/>
      <w:r>
        <w:t xml:space="preserve">70. Gökmen-Polar, Y., Murray, N. R., Velasco, M. A., Gatalica, Z. &amp; Fields, A. P. Elevated protein kinase C betaII is an early promotive event in colon carcinogenesis. </w:t>
      </w:r>
      <w:r>
        <w:rPr>
          <w:i/>
        </w:rPr>
        <w:t>Cancer research</w:t>
      </w:r>
      <w:r>
        <w:t xml:space="preserve"> </w:t>
      </w:r>
      <w:r>
        <w:rPr>
          <w:b/>
        </w:rPr>
        <w:t>61</w:t>
      </w:r>
      <w:r>
        <w:t>, 1375–81 (2001).</w:t>
      </w:r>
    </w:p>
    <w:p w:rsidR="00AA3288" w:rsidRDefault="00F254E3">
      <w:pPr>
        <w:pStyle w:val="Bibliography"/>
      </w:pPr>
      <w:bookmarkStart w:id="153" w:name="ref-Patel2005MolecularSRp40."/>
      <w:bookmarkEnd w:id="152"/>
      <w:r>
        <w:t xml:space="preserve">71. Patel, N. A. </w:t>
      </w:r>
      <w:r>
        <w:rPr>
          <w:i/>
        </w:rPr>
        <w:t>et al.</w:t>
      </w:r>
      <w:r>
        <w:t xml:space="preserve"> Molecular and genetic studies imply Akt-mediated signaling promotes protein kinase CbetaII alternative splicing via phosphorylation of serine/arginine-rich splicing factor SRp40. </w:t>
      </w:r>
      <w:r>
        <w:rPr>
          <w:i/>
        </w:rPr>
        <w:t>The Journal of biological chemistry</w:t>
      </w:r>
      <w:r>
        <w:t xml:space="preserve"> </w:t>
      </w:r>
      <w:r>
        <w:rPr>
          <w:b/>
        </w:rPr>
        <w:t>280</w:t>
      </w:r>
      <w:r>
        <w:t>, 14302–9 (2005).</w:t>
      </w:r>
    </w:p>
    <w:p w:rsidR="00AA3288" w:rsidRDefault="00F254E3">
      <w:pPr>
        <w:pStyle w:val="Bibliography"/>
      </w:pPr>
      <w:bookmarkStart w:id="154" w:name="ref-Jiang2009Akt2Acid."/>
      <w:bookmarkEnd w:id="153"/>
      <w:r>
        <w:t xml:space="preserve">72. Jiang, K. </w:t>
      </w:r>
      <w:r>
        <w:rPr>
          <w:i/>
        </w:rPr>
        <w:t>et al.</w:t>
      </w:r>
      <w:r>
        <w:t xml:space="preserve"> Akt2 regulation of Cdc2-like kinases (Clk/Sty), serine/arginine-rich (SR) protein phosphorylation, and insulin-induced alternative splicing of PKCbetaII messenger ribonucleic acid. </w:t>
      </w:r>
      <w:r>
        <w:rPr>
          <w:i/>
        </w:rPr>
        <w:t>Endocrinology</w:t>
      </w:r>
      <w:r>
        <w:t xml:space="preserve"> </w:t>
      </w:r>
      <w:r>
        <w:rPr>
          <w:b/>
        </w:rPr>
        <w:t>150</w:t>
      </w:r>
      <w:r>
        <w:t>, 2087–97 (2009).</w:t>
      </w:r>
    </w:p>
    <w:p w:rsidR="00AA3288" w:rsidRDefault="00F254E3">
      <w:pPr>
        <w:pStyle w:val="Bibliography"/>
      </w:pPr>
      <w:bookmarkStart w:id="155" w:name="ref-Zhan2017"/>
      <w:bookmarkEnd w:id="154"/>
      <w:r>
        <w:t xml:space="preserve">73. Zhan, T., Rindtorff, N. &amp; Boutros, M. Wnt signaling in cancer. </w:t>
      </w:r>
      <w:r>
        <w:rPr>
          <w:i/>
        </w:rPr>
        <w:t>Oncogene</w:t>
      </w:r>
      <w:r>
        <w:t xml:space="preserve"> </w:t>
      </w:r>
      <w:r>
        <w:rPr>
          <w:b/>
        </w:rPr>
        <w:t>36</w:t>
      </w:r>
      <w:r>
        <w:t>, 1461–1473 (2017).</w:t>
      </w:r>
    </w:p>
    <w:p w:rsidR="00AA3288" w:rsidRDefault="00F254E3">
      <w:pPr>
        <w:pStyle w:val="Bibliography"/>
      </w:pPr>
      <w:bookmarkStart w:id="156" w:name="ref-Tauriello2010TheRegulation."/>
      <w:bookmarkEnd w:id="155"/>
      <w:r>
        <w:t xml:space="preserve">74. Tauriello, D. V. F. &amp; Maurice, M. M. The various roles of ubiquitin in Wnt pathway regulation. </w:t>
      </w:r>
      <w:r>
        <w:rPr>
          <w:i/>
        </w:rPr>
        <w:t>Cell cycle (Georgetown, Tex.)</w:t>
      </w:r>
      <w:r>
        <w:t xml:space="preserve"> </w:t>
      </w:r>
      <w:r>
        <w:rPr>
          <w:b/>
        </w:rPr>
        <w:t>9</w:t>
      </w:r>
      <w:r>
        <w:t>, 3700–9 (2010).</w:t>
      </w:r>
    </w:p>
    <w:p w:rsidR="00AA3288" w:rsidRDefault="00F254E3">
      <w:pPr>
        <w:pStyle w:val="Bibliography"/>
      </w:pPr>
      <w:bookmarkStart w:id="157" w:name="ref-Jayaraman1992FK506Receptor"/>
      <w:bookmarkEnd w:id="156"/>
      <w:r>
        <w:lastRenderedPageBreak/>
        <w:t xml:space="preserve">75. Jayaraman, T. </w:t>
      </w:r>
      <w:r>
        <w:rPr>
          <w:i/>
        </w:rPr>
        <w:t>et al.</w:t>
      </w:r>
      <w:r>
        <w:t xml:space="preserve"> FK506 binding protein associated with the calcium release channel (ryanodine receptor). </w:t>
      </w:r>
      <w:r>
        <w:rPr>
          <w:i/>
        </w:rPr>
        <w:t>Journal of Biological Chemistry</w:t>
      </w:r>
      <w:r>
        <w:t xml:space="preserve"> </w:t>
      </w:r>
      <w:r>
        <w:rPr>
          <w:b/>
        </w:rPr>
        <w:t>267</w:t>
      </w:r>
      <w:r>
        <w:t>, 9474–9477 (1992).</w:t>
      </w:r>
    </w:p>
    <w:p w:rsidR="00AA3288" w:rsidRDefault="00F254E3">
      <w:pPr>
        <w:pStyle w:val="Bibliography"/>
      </w:pPr>
      <w:bookmarkStart w:id="158" w:name="ref-Fill2002RyanodineChannels."/>
      <w:bookmarkEnd w:id="157"/>
      <w:r>
        <w:t xml:space="preserve">76. Fill, M. &amp; Copello, J. A. Ryanodine receptor calcium release channels. </w:t>
      </w:r>
      <w:r>
        <w:rPr>
          <w:i/>
        </w:rPr>
        <w:t>Physiological reviews</w:t>
      </w:r>
      <w:r>
        <w:t xml:space="preserve"> </w:t>
      </w:r>
      <w:r>
        <w:rPr>
          <w:b/>
        </w:rPr>
        <w:t>82</w:t>
      </w:r>
      <w:r>
        <w:t>, 893–922 (2002).</w:t>
      </w:r>
    </w:p>
    <w:p w:rsidR="00AA3288" w:rsidRDefault="00F254E3">
      <w:pPr>
        <w:pStyle w:val="Bibliography"/>
      </w:pPr>
      <w:bookmarkStart w:id="159" w:name="ref-Brubaker2019"/>
      <w:bookmarkEnd w:id="158"/>
      <w:r>
        <w:t xml:space="preserve">77. Brubaker, D. K. </w:t>
      </w:r>
      <w:r>
        <w:rPr>
          <w:i/>
        </w:rPr>
        <w:t>et al.</w:t>
      </w:r>
      <w:r>
        <w:t xml:space="preserve"> Proteogenomic Network Analysis of Context-Specific KRAS Signaling in Mouse-to-Human Cross-Species Translation. </w:t>
      </w:r>
      <w:r>
        <w:rPr>
          <w:i/>
        </w:rPr>
        <w:t>Cell systems</w:t>
      </w:r>
      <w:r>
        <w:t xml:space="preserve"> </w:t>
      </w:r>
      <w:r>
        <w:rPr>
          <w:b/>
        </w:rPr>
        <w:t>9</w:t>
      </w:r>
      <w:r>
        <w:t>, 258–270 (2019).</w:t>
      </w:r>
    </w:p>
    <w:p w:rsidR="00AA3288" w:rsidRDefault="00F254E3">
      <w:pPr>
        <w:pStyle w:val="Bibliography"/>
      </w:pPr>
      <w:bookmarkStart w:id="160" w:name="ref-Johnson2019"/>
      <w:bookmarkEnd w:id="159"/>
      <w:r>
        <w:t xml:space="preserve">78. Johnson, C. W. </w:t>
      </w:r>
      <w:r>
        <w:rPr>
          <w:i/>
        </w:rPr>
        <w:t>et al.</w:t>
      </w:r>
      <w:r>
        <w:t xml:space="preserve"> Isoform-Specific Destabilization of the Active Site Reveals a Molecular Mechanism of Intrinsic Activation of KRas G13D. </w:t>
      </w:r>
      <w:r>
        <w:rPr>
          <w:i/>
        </w:rPr>
        <w:t>Cell reports</w:t>
      </w:r>
      <w:r>
        <w:t xml:space="preserve"> </w:t>
      </w:r>
      <w:r>
        <w:rPr>
          <w:b/>
        </w:rPr>
        <w:t>28</w:t>
      </w:r>
      <w:r>
        <w:t>, 1538–1550 (2019).</w:t>
      </w:r>
    </w:p>
    <w:p w:rsidR="00AA3288" w:rsidRDefault="00F254E3">
      <w:pPr>
        <w:pStyle w:val="Bibliography"/>
      </w:pPr>
      <w:bookmarkStart w:id="161" w:name="ref-Yao2015BRAFInhibition."/>
      <w:bookmarkEnd w:id="160"/>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rsidR="00AA3288" w:rsidRDefault="00F254E3">
      <w:pPr>
        <w:pStyle w:val="Bibliography"/>
      </w:pPr>
      <w:bookmarkStart w:id="162" w:name="ref-Yao2017TumoursRAS."/>
      <w:bookmarkEnd w:id="161"/>
      <w:r>
        <w:t xml:space="preserve">80. Yao, Z. </w:t>
      </w:r>
      <w:r>
        <w:rPr>
          <w:i/>
        </w:rPr>
        <w:t>et al.</w:t>
      </w:r>
      <w:r>
        <w:t xml:space="preserve"> Tumours with class 3 BRAF mutants are sensitive to the inhibition of activated RAS. </w:t>
      </w:r>
      <w:r>
        <w:rPr>
          <w:i/>
        </w:rPr>
        <w:t>Nature</w:t>
      </w:r>
      <w:r>
        <w:t xml:space="preserve"> </w:t>
      </w:r>
      <w:r>
        <w:rPr>
          <w:b/>
        </w:rPr>
        <w:t>548</w:t>
      </w:r>
      <w:r>
        <w:t>, 234–238 (2017).</w:t>
      </w:r>
    </w:p>
    <w:p w:rsidR="00AA3288" w:rsidRDefault="00F254E3">
      <w:pPr>
        <w:pStyle w:val="Bibliography"/>
      </w:pPr>
      <w:bookmarkStart w:id="163" w:name="ref-Dagogo-Jack2019"/>
      <w:bookmarkEnd w:id="162"/>
      <w:r>
        <w:t xml:space="preserve">81. Dagogo-Jack, I. </w:t>
      </w:r>
      <w:r>
        <w:rPr>
          <w:i/>
        </w:rPr>
        <w:t>et al.</w:t>
      </w:r>
      <w:r>
        <w:t xml:space="preserve"> Impact of BRAF Mutation Class on Disease Characteristics and Clinical Outcomes in BRAF-mutant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25</w:t>
      </w:r>
      <w:r>
        <w:t>, 158–165 (2019).</w:t>
      </w:r>
    </w:p>
    <w:p w:rsidR="00AA3288" w:rsidRDefault="00F254E3">
      <w:pPr>
        <w:pStyle w:val="Bibliography"/>
      </w:pPr>
      <w:bookmarkStart w:id="164" w:name="ref-Bracht2019BRAFRationale."/>
      <w:bookmarkEnd w:id="163"/>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rsidR="00AA3288" w:rsidRDefault="00F254E3">
      <w:pPr>
        <w:pStyle w:val="Bibliography"/>
      </w:pPr>
      <w:bookmarkStart w:id="165" w:name="ref-Hyman2018HERCancers"/>
      <w:bookmarkEnd w:id="164"/>
      <w:r>
        <w:t xml:space="preserve">83. Hyman, D. M. </w:t>
      </w:r>
      <w:r>
        <w:rPr>
          <w:i/>
        </w:rPr>
        <w:t>et al.</w:t>
      </w:r>
      <w:r>
        <w:t xml:space="preserve"> HER kinase inhibition in patients with HER2-and HER3-mutant cancers. </w:t>
      </w:r>
      <w:r>
        <w:rPr>
          <w:i/>
        </w:rPr>
        <w:t>Nature</w:t>
      </w:r>
      <w:r>
        <w:t xml:space="preserve"> </w:t>
      </w:r>
      <w:r>
        <w:rPr>
          <w:b/>
        </w:rPr>
        <w:t>554</w:t>
      </w:r>
      <w:r>
        <w:t>, 189–194 (2018).</w:t>
      </w:r>
    </w:p>
    <w:p w:rsidR="00AA3288" w:rsidRDefault="00F254E3">
      <w:pPr>
        <w:pStyle w:val="Bibliography"/>
      </w:pPr>
      <w:bookmarkStart w:id="166" w:name="ref-Gao2013"/>
      <w:bookmarkEnd w:id="165"/>
      <w:r>
        <w:t xml:space="preserve">84.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rsidR="00AA3288" w:rsidRDefault="00F254E3">
      <w:pPr>
        <w:pStyle w:val="Bibliography"/>
      </w:pPr>
      <w:bookmarkStart w:id="167" w:name="ref-Cerami2012"/>
      <w:bookmarkEnd w:id="166"/>
      <w:r>
        <w:t xml:space="preserve">85.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rsidR="00AA3288" w:rsidRDefault="00F254E3">
      <w:pPr>
        <w:pStyle w:val="Bibliography"/>
      </w:pPr>
      <w:bookmarkStart w:id="168" w:name="ref-CancerGenomeAtlasResearchNetwork2014"/>
      <w:bookmarkEnd w:id="167"/>
      <w:r>
        <w:t xml:space="preserve">86. Cancer Genome Atlas Research Network. Comprehensive molecular profiling of lung adenocarcinoma. </w:t>
      </w:r>
      <w:r>
        <w:rPr>
          <w:i/>
        </w:rPr>
        <w:t>Nature</w:t>
      </w:r>
      <w:r>
        <w:t xml:space="preserve"> </w:t>
      </w:r>
      <w:r>
        <w:rPr>
          <w:b/>
        </w:rPr>
        <w:t>511</w:t>
      </w:r>
      <w:r>
        <w:t>, 543–50 (2014).</w:t>
      </w:r>
    </w:p>
    <w:p w:rsidR="00AA3288" w:rsidRDefault="00F254E3">
      <w:pPr>
        <w:pStyle w:val="Bibliography"/>
      </w:pPr>
      <w:bookmarkStart w:id="169" w:name="X137cd6c709da42afc6baa44bb7509b88b53684c"/>
      <w:bookmarkEnd w:id="168"/>
      <w:r>
        <w:t xml:space="preserve">87. Cancer Genome Atlas Research Network. Integrated Genomic Characterization of Pancreatic Ductal Adenocarcinoma. </w:t>
      </w:r>
      <w:r>
        <w:rPr>
          <w:i/>
        </w:rPr>
        <w:t>Cancer cell</w:t>
      </w:r>
      <w:r>
        <w:t xml:space="preserve"> </w:t>
      </w:r>
      <w:r>
        <w:rPr>
          <w:b/>
        </w:rPr>
        <w:t>32</w:t>
      </w:r>
      <w:r>
        <w:t>, 185–203 (2017).</w:t>
      </w:r>
    </w:p>
    <w:p w:rsidR="00AA3288" w:rsidRDefault="00F254E3">
      <w:pPr>
        <w:pStyle w:val="Bibliography"/>
      </w:pPr>
      <w:bookmarkStart w:id="170" w:name="ref-Scarlett2011"/>
      <w:bookmarkEnd w:id="169"/>
      <w:r>
        <w:t xml:space="preserve">88. Scarlett, C. J., Salisbury, E. L., Biankin, A. V. &amp; Kench, J. Precursor lesions in pancreatic cancer: morphological and molecular pathology. </w:t>
      </w:r>
      <w:r>
        <w:rPr>
          <w:i/>
        </w:rPr>
        <w:t>Pathology</w:t>
      </w:r>
      <w:r>
        <w:t xml:space="preserve"> </w:t>
      </w:r>
      <w:r>
        <w:rPr>
          <w:b/>
        </w:rPr>
        <w:t>43</w:t>
      </w:r>
      <w:r>
        <w:t>, 183–200 (2011).</w:t>
      </w:r>
    </w:p>
    <w:p w:rsidR="00AA3288" w:rsidRDefault="00F254E3">
      <w:pPr>
        <w:pStyle w:val="Bibliography"/>
      </w:pPr>
      <w:bookmarkStart w:id="171" w:name="ref-Walker2019AAnalysis."/>
      <w:bookmarkEnd w:id="170"/>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rsidR="00AA3288" w:rsidRDefault="00F254E3">
      <w:pPr>
        <w:pStyle w:val="Bibliography"/>
      </w:pPr>
      <w:bookmarkStart w:id="172" w:name="X8f93d2a0b9fe1c013c078e1c5286cc6f79782e7"/>
      <w:bookmarkEnd w:id="171"/>
      <w:r>
        <w:t xml:space="preserve">90. AACR Project GENIE Consortium. AACR Project GENIE: Powering Precision Medicine through an International Consortium. </w:t>
      </w:r>
      <w:r>
        <w:rPr>
          <w:i/>
        </w:rPr>
        <w:t>Cancer discovery</w:t>
      </w:r>
      <w:r>
        <w:t xml:space="preserve"> </w:t>
      </w:r>
      <w:r>
        <w:rPr>
          <w:b/>
        </w:rPr>
        <w:t>7</w:t>
      </w:r>
      <w:r>
        <w:t>, 818–831 (2017).</w:t>
      </w:r>
    </w:p>
    <w:p w:rsidR="00AA3288" w:rsidRDefault="00F254E3">
      <w:pPr>
        <w:pStyle w:val="Bibliography"/>
      </w:pPr>
      <w:bookmarkStart w:id="173" w:name="ref-GTExConsortium2017"/>
      <w:bookmarkEnd w:id="172"/>
      <w:r>
        <w:lastRenderedPageBreak/>
        <w:t xml:space="preserve">91. GTEx Consortium </w:t>
      </w:r>
      <w:r>
        <w:rPr>
          <w:i/>
        </w:rPr>
        <w:t>et al.</w:t>
      </w:r>
      <w:r>
        <w:t xml:space="preserve"> Genetic effects on gene expression across human tissues. </w:t>
      </w:r>
      <w:r>
        <w:rPr>
          <w:i/>
        </w:rPr>
        <w:t>Nature</w:t>
      </w:r>
      <w:r>
        <w:t xml:space="preserve"> </w:t>
      </w:r>
      <w:r>
        <w:rPr>
          <w:b/>
        </w:rPr>
        <w:t>550</w:t>
      </w:r>
      <w:r>
        <w:t>, 204–213 (2017).</w:t>
      </w:r>
    </w:p>
    <w:p w:rsidR="00AA3288" w:rsidRDefault="00F254E3">
      <w:pPr>
        <w:pStyle w:val="Bibliography"/>
      </w:pPr>
      <w:bookmarkStart w:id="174" w:name="ref-Uhlen2015"/>
      <w:bookmarkEnd w:id="173"/>
      <w:r>
        <w:t xml:space="preserve">92. Uhlén, M. </w:t>
      </w:r>
      <w:r>
        <w:rPr>
          <w:i/>
        </w:rPr>
        <w:t>et al.</w:t>
      </w:r>
      <w:r>
        <w:t xml:space="preserve"> Proteomics. Tissue-based map of the human proteome. </w:t>
      </w:r>
      <w:r>
        <w:rPr>
          <w:i/>
        </w:rPr>
        <w:t>Science (New York, N.Y.)</w:t>
      </w:r>
      <w:r>
        <w:t xml:space="preserve"> </w:t>
      </w:r>
      <w:r>
        <w:rPr>
          <w:b/>
        </w:rPr>
        <w:t>347</w:t>
      </w:r>
      <w:r>
        <w:t>, 1260419 (2015).</w:t>
      </w:r>
    </w:p>
    <w:p w:rsidR="00AA3288" w:rsidRDefault="00F254E3">
      <w:pPr>
        <w:pStyle w:val="Bibliography"/>
      </w:pPr>
      <w:bookmarkStart w:id="175" w:name="ref-Uhlen2016"/>
      <w:bookmarkEnd w:id="174"/>
      <w:r>
        <w:t xml:space="preserve">93. Uhlén, M. </w:t>
      </w:r>
      <w:r>
        <w:rPr>
          <w:i/>
        </w:rPr>
        <w:t>et al.</w:t>
      </w:r>
      <w:r>
        <w:t xml:space="preserve"> Transcriptomics resources of human tissues and organs. </w:t>
      </w:r>
      <w:r>
        <w:rPr>
          <w:i/>
        </w:rPr>
        <w:t>Molecular systems biology</w:t>
      </w:r>
      <w:r>
        <w:t xml:space="preserve"> </w:t>
      </w:r>
      <w:r>
        <w:rPr>
          <w:b/>
        </w:rPr>
        <w:t>12</w:t>
      </w:r>
      <w:r>
        <w:t>, 862 (2016).</w:t>
      </w:r>
    </w:p>
    <w:p w:rsidR="00AA3288" w:rsidRDefault="00F254E3">
      <w:pPr>
        <w:pStyle w:val="Bibliography"/>
      </w:pPr>
      <w:bookmarkStart w:id="176" w:name="ref-Siegel2020Cancer2020."/>
      <w:bookmarkEnd w:id="175"/>
      <w:r>
        <w:t xml:space="preserve">94. Siegel, R. L., Miller, K. D. &amp; Jemal, A. Cancer statistics, 2020. </w:t>
      </w:r>
      <w:r>
        <w:rPr>
          <w:i/>
        </w:rPr>
        <w:t>CA: a cancer journal for clinicians</w:t>
      </w:r>
      <w:r>
        <w:t xml:space="preserve"> </w:t>
      </w:r>
      <w:r>
        <w:rPr>
          <w:b/>
        </w:rPr>
        <w:t>70</w:t>
      </w:r>
      <w:r>
        <w:t>, 7–30 (2020).</w:t>
      </w:r>
    </w:p>
    <w:p w:rsidR="00AA3288" w:rsidRDefault="00F254E3">
      <w:pPr>
        <w:pStyle w:val="Bibliography"/>
      </w:pPr>
      <w:bookmarkStart w:id="177" w:name="ref-Meza2015Lung1973-2010."/>
      <w:bookmarkEnd w:id="176"/>
      <w:r>
        <w:t xml:space="preserve">95. Meza, R., Meernik, C., Jeon, J. &amp; Cote, M. L. Lung cancer incidence trends by gender, race and histology in the United States, 1973-2010. </w:t>
      </w:r>
      <w:r>
        <w:rPr>
          <w:i/>
        </w:rPr>
        <w:t>PloS one</w:t>
      </w:r>
      <w:r>
        <w:t xml:space="preserve"> </w:t>
      </w:r>
      <w:r>
        <w:rPr>
          <w:b/>
        </w:rPr>
        <w:t>10</w:t>
      </w:r>
      <w:r>
        <w:t>, e0121323 (2015).</w:t>
      </w:r>
    </w:p>
    <w:p w:rsidR="00AA3288" w:rsidRDefault="00F254E3">
      <w:pPr>
        <w:pStyle w:val="Bibliography"/>
      </w:pPr>
      <w:bookmarkStart w:id="178" w:name="ref-VonMering2005"/>
      <w:bookmarkEnd w:id="177"/>
      <w:r>
        <w:t xml:space="preserve">96.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rsidR="00AA3288" w:rsidRDefault="00F254E3">
      <w:pPr>
        <w:pStyle w:val="Bibliography"/>
      </w:pPr>
      <w:bookmarkStart w:id="179" w:name="ref-Szklarczyk2019"/>
      <w:bookmarkEnd w:id="178"/>
      <w:r>
        <w:t xml:space="preserve">97.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rsidR="00AA3288" w:rsidRDefault="00F254E3">
      <w:pPr>
        <w:pStyle w:val="Bibliography"/>
      </w:pPr>
      <w:bookmarkStart w:id="180" w:name="ref-Das2012"/>
      <w:bookmarkEnd w:id="179"/>
      <w:r>
        <w:t xml:space="preserve">98. Das, J. &amp; Yu, H. HINT: High-quality protein interactomes and their applications in understanding human disease. </w:t>
      </w:r>
      <w:r>
        <w:rPr>
          <w:i/>
        </w:rPr>
        <w:t>BMC systems biology</w:t>
      </w:r>
      <w:r>
        <w:t xml:space="preserve"> </w:t>
      </w:r>
      <w:r>
        <w:rPr>
          <w:b/>
        </w:rPr>
        <w:t>6</w:t>
      </w:r>
      <w:r>
        <w:t>, 92 (2012).</w:t>
      </w:r>
    </w:p>
    <w:p w:rsidR="00AA3288" w:rsidRDefault="00F254E3">
      <w:pPr>
        <w:pStyle w:val="Bibliography"/>
      </w:pPr>
      <w:bookmarkStart w:id="181" w:name="ref-Huttlin2015"/>
      <w:bookmarkEnd w:id="180"/>
      <w:r>
        <w:t xml:space="preserve">99. Huttlin, E. L. </w:t>
      </w:r>
      <w:r>
        <w:rPr>
          <w:i/>
        </w:rPr>
        <w:t>et al.</w:t>
      </w:r>
      <w:r>
        <w:t xml:space="preserve"> The BioPlex Network: A Systematic Exploration of the Human Interactome. </w:t>
      </w:r>
      <w:r>
        <w:rPr>
          <w:i/>
        </w:rPr>
        <w:t>Cell</w:t>
      </w:r>
      <w:r>
        <w:t xml:space="preserve"> </w:t>
      </w:r>
      <w:r>
        <w:rPr>
          <w:b/>
        </w:rPr>
        <w:t>162</w:t>
      </w:r>
      <w:r>
        <w:t>, 425–440 (2015).</w:t>
      </w:r>
    </w:p>
    <w:p w:rsidR="00AA3288" w:rsidRDefault="00F254E3">
      <w:pPr>
        <w:pStyle w:val="Bibliography"/>
      </w:pPr>
      <w:bookmarkStart w:id="182" w:name="ref-MATLAB:2010"/>
      <w:bookmarkEnd w:id="181"/>
      <w:r>
        <w:t xml:space="preserve">100. MATLAB. </w:t>
      </w:r>
      <w:r>
        <w:rPr>
          <w:i/>
        </w:rPr>
        <w:t>Version 7.10.0 (r2010a)</w:t>
      </w:r>
      <w:r>
        <w:t>. (The MathWorks Inc., 2010).</w:t>
      </w:r>
    </w:p>
    <w:p w:rsidR="00AA3288" w:rsidRDefault="00F254E3">
      <w:pPr>
        <w:pStyle w:val="Bibliography"/>
      </w:pPr>
      <w:bookmarkStart w:id="183" w:name="ref-Alexandrov2013DecipheringCancer."/>
      <w:bookmarkEnd w:id="182"/>
      <w:r>
        <w:t xml:space="preserve">101. Alexandrov, L. B., Nik-Zainal, S., Wedge, D. C., Campbell, P. J. &amp; Stratton, M. R. Deciphering signatures of mutational processes operative in human cancer. </w:t>
      </w:r>
      <w:r>
        <w:rPr>
          <w:i/>
        </w:rPr>
        <w:t>Cell reports</w:t>
      </w:r>
      <w:r>
        <w:t xml:space="preserve"> </w:t>
      </w:r>
      <w:r>
        <w:rPr>
          <w:b/>
        </w:rPr>
        <w:t>3</w:t>
      </w:r>
      <w:r>
        <w:t>, 246–59 (2013).</w:t>
      </w:r>
    </w:p>
    <w:p w:rsidR="00AA3288" w:rsidRDefault="00F254E3">
      <w:pPr>
        <w:pStyle w:val="Bibliography"/>
      </w:pPr>
      <w:bookmarkStart w:id="184" w:name="ref-Tate2019"/>
      <w:bookmarkEnd w:id="183"/>
      <w:r>
        <w:t xml:space="preserve">102.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rsidR="00AA3288" w:rsidRDefault="00F254E3">
      <w:pPr>
        <w:pStyle w:val="Bibliography"/>
      </w:pPr>
      <w:bookmarkStart w:id="185" w:name="ref-Hayward2017Whole-genomeSubtypes."/>
      <w:bookmarkEnd w:id="184"/>
      <w:r>
        <w:t xml:space="preserve">103. Hayward, N. K. </w:t>
      </w:r>
      <w:r>
        <w:rPr>
          <w:i/>
        </w:rPr>
        <w:t>et al.</w:t>
      </w:r>
      <w:r>
        <w:t xml:space="preserve"> Whole-genome landscapes of major melanoma subtypes. </w:t>
      </w:r>
      <w:r>
        <w:rPr>
          <w:i/>
        </w:rPr>
        <w:t>Nature</w:t>
      </w:r>
      <w:r>
        <w:t xml:space="preserve"> </w:t>
      </w:r>
      <w:r>
        <w:rPr>
          <w:b/>
        </w:rPr>
        <w:t>545</w:t>
      </w:r>
      <w:r>
        <w:t>, 175–180 (2017).</w:t>
      </w:r>
    </w:p>
    <w:p w:rsidR="00AA3288" w:rsidRDefault="00F254E3">
      <w:pPr>
        <w:pStyle w:val="Bibliography"/>
      </w:pPr>
      <w:bookmarkStart w:id="186" w:name="ref-Lee-Six2019"/>
      <w:bookmarkEnd w:id="185"/>
      <w:r>
        <w:t xml:space="preserve">104. Lee-Six, H. </w:t>
      </w:r>
      <w:r>
        <w:rPr>
          <w:i/>
        </w:rPr>
        <w:t>et al.</w:t>
      </w:r>
      <w:r>
        <w:t xml:space="preserve"> The landscape of somatic mutation in normal colorectal epithelial cells. </w:t>
      </w:r>
      <w:r>
        <w:rPr>
          <w:i/>
        </w:rPr>
        <w:t>Nature</w:t>
      </w:r>
      <w:r>
        <w:t xml:space="preserve"> </w:t>
      </w:r>
      <w:r>
        <w:rPr>
          <w:b/>
        </w:rPr>
        <w:t>574</w:t>
      </w:r>
      <w:r>
        <w:t>, 532–537 (2019).</w:t>
      </w:r>
    </w:p>
    <w:p w:rsidR="00AA3288" w:rsidRDefault="00F254E3">
      <w:pPr>
        <w:pStyle w:val="Bibliography"/>
      </w:pPr>
      <w:bookmarkStart w:id="187" w:name="ref-Costello2013DiscoveryPreparation."/>
      <w:bookmarkEnd w:id="186"/>
      <w:r>
        <w:t xml:space="preserve">105.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rsidR="00AA3288" w:rsidRDefault="00F254E3">
      <w:pPr>
        <w:pStyle w:val="Bibliography"/>
      </w:pPr>
      <w:bookmarkStart w:id="188" w:name="ref-Gulhan2019DetectingSamples."/>
      <w:bookmarkEnd w:id="187"/>
      <w:r>
        <w:t xml:space="preserve">106.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rsidR="00AA3288" w:rsidRDefault="00F254E3">
      <w:pPr>
        <w:pStyle w:val="Bibliography"/>
      </w:pPr>
      <w:bookmarkStart w:id="189" w:name="ref-R-boot"/>
      <w:bookmarkEnd w:id="188"/>
      <w:r>
        <w:lastRenderedPageBreak/>
        <w:t xml:space="preserve">107. Canty, A. &amp; Ripley, B. </w:t>
      </w:r>
      <w:r>
        <w:rPr>
          <w:i/>
        </w:rPr>
        <w:t>Boot: Bootstrap functions (originally by angelo canty for s)</w:t>
      </w:r>
      <w:r>
        <w:t>. (2019).</w:t>
      </w:r>
    </w:p>
    <w:p w:rsidR="00AA3288" w:rsidRDefault="00F254E3">
      <w:pPr>
        <w:pStyle w:val="Bibliography"/>
      </w:pPr>
      <w:bookmarkStart w:id="190" w:name="ref-Chen2013"/>
      <w:bookmarkEnd w:id="189"/>
      <w:r>
        <w:t xml:space="preserve">108. Chen, E. Y. </w:t>
      </w:r>
      <w:r>
        <w:rPr>
          <w:i/>
        </w:rPr>
        <w:t>et al.</w:t>
      </w:r>
      <w:r>
        <w:t xml:space="preserve"> Enrichr: interactive and collaborative HTML5 gene list enrichment analysis tool. </w:t>
      </w:r>
      <w:r>
        <w:rPr>
          <w:i/>
        </w:rPr>
        <w:t>BMC bioinformatics</w:t>
      </w:r>
      <w:r>
        <w:t xml:space="preserve"> </w:t>
      </w:r>
      <w:r>
        <w:rPr>
          <w:b/>
        </w:rPr>
        <w:t>14</w:t>
      </w:r>
      <w:r>
        <w:t>, 128 (2013).</w:t>
      </w:r>
    </w:p>
    <w:p w:rsidR="00AA3288" w:rsidRDefault="00F254E3">
      <w:pPr>
        <w:pStyle w:val="Bibliography"/>
      </w:pPr>
      <w:bookmarkStart w:id="191" w:name="ref-Kuleshov2016Enrichr:Update."/>
      <w:bookmarkEnd w:id="190"/>
      <w:r>
        <w:t xml:space="preserve">109.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rsidR="00AA3288" w:rsidRDefault="00F254E3">
      <w:pPr>
        <w:pStyle w:val="Bibliography"/>
      </w:pPr>
      <w:bookmarkStart w:id="192" w:name="ref-R-enrichR"/>
      <w:bookmarkEnd w:id="191"/>
      <w:r>
        <w:t xml:space="preserve">110. Jawaid, W. </w:t>
      </w:r>
      <w:r>
        <w:rPr>
          <w:i/>
        </w:rPr>
        <w:t>EnrichR: Provides an r interface to ’enrichr’</w:t>
      </w:r>
      <w:r>
        <w:t>. (2019).</w:t>
      </w:r>
    </w:p>
    <w:p w:rsidR="00AA3288" w:rsidRDefault="00F254E3">
      <w:pPr>
        <w:pStyle w:val="Bibliography"/>
      </w:pPr>
      <w:bookmarkStart w:id="193" w:name="ref-van1995python"/>
      <w:bookmarkEnd w:id="192"/>
      <w:r>
        <w:t xml:space="preserve">111. Van Rossum, G. &amp; Drake Jr, F. L. </w:t>
      </w:r>
      <w:r>
        <w:rPr>
          <w:i/>
        </w:rPr>
        <w:t>Python tutorial</w:t>
      </w:r>
      <w:r>
        <w:t>. (Centrum voor Wiskunde en Informatica Amsterdam, The Netherlands, 1995).</w:t>
      </w:r>
    </w:p>
    <w:p w:rsidR="00AA3288" w:rsidRDefault="00F254E3">
      <w:pPr>
        <w:pStyle w:val="Bibliography"/>
      </w:pPr>
      <w:bookmarkStart w:id="194" w:name="ref-Rlang"/>
      <w:bookmarkEnd w:id="193"/>
      <w:r>
        <w:t xml:space="preserve">112. R Core Team. </w:t>
      </w:r>
      <w:r>
        <w:rPr>
          <w:i/>
        </w:rPr>
        <w:t>R: A language and environment for statistical computing</w:t>
      </w:r>
      <w:r>
        <w:t>. (R Foundation for Statistical Computing, 2019).</w:t>
      </w:r>
      <w:bookmarkEnd w:id="83"/>
      <w:bookmarkEnd w:id="194"/>
    </w:p>
    <w:sectPr w:rsidR="00AA328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82D8F" w:rsidRDefault="00582D8F">
      <w:pPr>
        <w:spacing w:after="0"/>
      </w:pPr>
      <w:r>
        <w:separator/>
      </w:r>
    </w:p>
  </w:endnote>
  <w:endnote w:type="continuationSeparator" w:id="0">
    <w:p w:rsidR="00582D8F" w:rsidRDefault="00582D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82D8F" w:rsidRDefault="00582D8F">
      <w:r>
        <w:separator/>
      </w:r>
    </w:p>
  </w:footnote>
  <w:footnote w:type="continuationSeparator" w:id="0">
    <w:p w:rsidR="00582D8F" w:rsidRDefault="00582D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F3A480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06B0"/>
    <w:rsid w:val="00011C8B"/>
    <w:rsid w:val="00147B05"/>
    <w:rsid w:val="00184D48"/>
    <w:rsid w:val="001C6D93"/>
    <w:rsid w:val="0023412C"/>
    <w:rsid w:val="004E29B3"/>
    <w:rsid w:val="005041FF"/>
    <w:rsid w:val="0053012D"/>
    <w:rsid w:val="00582D8F"/>
    <w:rsid w:val="00590D07"/>
    <w:rsid w:val="00781B8F"/>
    <w:rsid w:val="00784D58"/>
    <w:rsid w:val="008D34B3"/>
    <w:rsid w:val="008D6863"/>
    <w:rsid w:val="0090630C"/>
    <w:rsid w:val="00AA3288"/>
    <w:rsid w:val="00B86B75"/>
    <w:rsid w:val="00BC48D5"/>
    <w:rsid w:val="00C36279"/>
    <w:rsid w:val="00CD7188"/>
    <w:rsid w:val="00DB3FCC"/>
    <w:rsid w:val="00E315A3"/>
    <w:rsid w:val="00F254E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D6EF5A"/>
  <w15:docId w15:val="{0A21FBCB-787B-184D-9D08-D7028230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ceholderText">
    <w:name w:val="Placeholder Text"/>
    <w:basedOn w:val="DefaultParagraphFont"/>
    <w:semiHidden/>
    <w:rsid w:val="005041FF"/>
    <w:rPr>
      <w:color w:val="808080"/>
    </w:rPr>
  </w:style>
  <w:style w:type="character" w:styleId="FollowedHyperlink">
    <w:name w:val="FollowedHyperlink"/>
    <w:basedOn w:val="DefaultParagraphFont"/>
    <w:semiHidden/>
    <w:unhideWhenUsed/>
    <w:rsid w:val="005041FF"/>
    <w:rPr>
      <w:color w:val="800080" w:themeColor="followedHyperlink"/>
      <w:u w:val="single"/>
    </w:rPr>
  </w:style>
  <w:style w:type="paragraph" w:styleId="BalloonText">
    <w:name w:val="Balloon Text"/>
    <w:basedOn w:val="Normal"/>
    <w:link w:val="BalloonTextChar"/>
    <w:semiHidden/>
    <w:unhideWhenUsed/>
    <w:rsid w:val="00DB3FCC"/>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DB3FC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hyperlink" Target="https://doi.org/10.1158/2159-8290.CD-19-1006"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microsoft.com/office/2011/relationships/people" Target="peop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46</Pages>
  <Words>12170</Words>
  <Characters>69374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Haigis, Kevin M., Ph.D.</cp:lastModifiedBy>
  <cp:revision>11</cp:revision>
  <dcterms:created xsi:type="dcterms:W3CDTF">2020-06-08T18:05:00Z</dcterms:created>
  <dcterms:modified xsi:type="dcterms:W3CDTF">2020-06-09T17:27:00Z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