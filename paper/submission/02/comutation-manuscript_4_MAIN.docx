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AB0309">
      <w:pPr>
        <w:pStyle w:val="BodyText"/>
        <w:rPr>
          <w:vertAlign w:val="superscript"/>
        </w:rPr>
      </w:pPr>
    </w:p>
    <w:p w14:paraId="2E312E17" w14:textId="70DA2229" w:rsidR="00E0297D" w:rsidRPr="00AD3BF2" w:rsidRDefault="00FD56C1" w:rsidP="00AB0309">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2FC1FFDF" w14:textId="5C0857DE" w:rsidR="00E0297D" w:rsidRDefault="00AD3BF2" w:rsidP="00AB0309">
      <w:pPr>
        <w:pStyle w:val="BodyText"/>
      </w:pPr>
      <w:r w:rsidRPr="00AD3BF2">
        <w:t>*</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6D9648FD"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1" w:author="Joshua Cook" w:date="2020-12-01T12:07:00Z">
        <w:r w:rsidRPr="004A5445" w:rsidDel="00DB583E">
          <w:rPr>
            <w:rFonts w:cs="Arial"/>
          </w:rPr>
          <w:delText xml:space="preserve">, but </w:delText>
        </w:r>
      </w:del>
      <w:ins w:id="2" w:author="Joshua Cook" w:date="2020-12-01T12:07:00Z">
        <w:r w:rsidR="00DB583E">
          <w:rPr>
            <w:rFonts w:cs="Arial"/>
          </w:rPr>
          <w:t xml:space="preserve">. However, </w:t>
        </w:r>
      </w:ins>
      <w:r w:rsidRPr="004A5445">
        <w:rPr>
          <w:rFonts w:cs="Arial"/>
        </w:rPr>
        <w:t xml:space="preserve">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w:t>
      </w:r>
      <w:del w:id="3" w:author="Joshua Cook" w:date="2020-12-01T12:07:00Z">
        <w:r w:rsidRPr="004A5445" w:rsidDel="00DB583E">
          <w:rPr>
            <w:rFonts w:cs="Arial"/>
          </w:rPr>
          <w:delText xml:space="preserve">and </w:delText>
        </w:r>
      </w:del>
      <w:r w:rsidRPr="004A5445">
        <w:rPr>
          <w:rFonts w:cs="Arial"/>
        </w:rPr>
        <w:t xml:space="preserve">tissue-specific </w:t>
      </w:r>
      <w:del w:id="4" w:author="Joshua Cook" w:date="2020-10-29T08:51:00Z">
        <w:r w:rsidRPr="004A5445" w:rsidDel="004F5917">
          <w:rPr>
            <w:rFonts w:cs="Arial"/>
          </w:rPr>
          <w:delText xml:space="preserve">comutation </w:delText>
        </w:r>
      </w:del>
      <w:r w:rsidRPr="004A5445">
        <w:rPr>
          <w:rFonts w:cs="Arial"/>
        </w:rPr>
        <w:t xml:space="preserve">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del w:id="5" w:author="Joshua Cook" w:date="2020-12-01T12:08:00Z">
        <w:r w:rsidRPr="004A5445" w:rsidDel="00DB583E">
          <w:rPr>
            <w:rFonts w:cs="Arial"/>
          </w:rPr>
          <w:delText>behaviors</w:delText>
        </w:r>
      </w:del>
      <w:ins w:id="6" w:author="Joshua Cook" w:date="2020-12-01T12:08:00Z">
        <w:r w:rsidR="00DB583E">
          <w:rPr>
            <w:rFonts w:cs="Arial"/>
          </w:rPr>
          <w:t>consequences</w:t>
        </w:r>
      </w:ins>
      <w:r w:rsidRPr="004A5445">
        <w:rPr>
          <w:rFonts w:cs="Arial"/>
        </w:rPr>
        <w:t>.</w:t>
      </w:r>
    </w:p>
    <w:p w14:paraId="6E602314" w14:textId="77777777" w:rsidR="00E0297D" w:rsidRDefault="00E0297D">
      <w:pPr>
        <w:pStyle w:val="Heading1"/>
      </w:pPr>
      <w:bookmarkStart w:id="7" w:name="section-1"/>
      <w:bookmarkEnd w:id="7"/>
    </w:p>
    <w:p w14:paraId="792E9B31" w14:textId="77777777" w:rsidR="008E33BA" w:rsidRDefault="008E33BA">
      <w:r>
        <w:br w:type="page"/>
      </w:r>
    </w:p>
    <w:p w14:paraId="0C049A6B" w14:textId="435E4310"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w:t>
      </w:r>
      <w:del w:id="8" w:author="Joshua Cook" w:date="2020-12-01T12:08:00Z">
        <w:r w:rsidRPr="004A5445" w:rsidDel="00DB583E">
          <w:delText xml:space="preserve">pointing </w:delText>
        </w:r>
      </w:del>
      <w:ins w:id="9" w:author="Joshua Cook" w:date="2020-12-01T12:08:00Z">
        <w:r w:rsidR="00DB583E">
          <w:t>indicating</w:t>
        </w:r>
      </w:ins>
      <w:del w:id="10" w:author="Joshua Cook" w:date="2020-12-01T12:08:00Z">
        <w:r w:rsidRPr="004A5445" w:rsidDel="00DB583E">
          <w:delText>to</w:delText>
        </w:r>
      </w:del>
      <w:r w:rsidRPr="004A5445">
        <w:t xml:space="preserve"> </w:t>
      </w:r>
      <w:del w:id="11" w:author="Joshua Cook" w:date="2020-12-01T12:08:00Z">
        <w:r w:rsidRPr="004A5445" w:rsidDel="00DB583E">
          <w:delText xml:space="preserve">significant </w:delText>
        </w:r>
      </w:del>
      <w:ins w:id="12" w:author="Joshua Cook" w:date="2020-12-01T12:08:00Z">
        <w:r w:rsidR="00DB583E">
          <w:t>possible</w:t>
        </w:r>
        <w:r w:rsidR="00DB583E" w:rsidRPr="004A5445">
          <w:t xml:space="preserve"> </w:t>
        </w:r>
      </w:ins>
      <w:r w:rsidRPr="004A5445">
        <w:t>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0EA484F9" w:rsidR="00E0297D" w:rsidRPr="004A5445" w:rsidRDefault="00FD56C1" w:rsidP="00AB0309">
      <w:pPr>
        <w:pStyle w:val="BodyText"/>
      </w:pPr>
      <w:r w:rsidRPr="004A5445">
        <w:t xml:space="preserve">When mutated at one of its four hotspot codons – 12, 13, 61, or 146 – activated K-RAS protein </w:t>
      </w:r>
      <w:del w:id="13" w:author="Joshua Cook" w:date="2020-10-05T14:34:00Z">
        <w:r w:rsidRPr="004A5445" w:rsidDel="00D33ECF">
          <w:delText xml:space="preserve">is thought to </w:delText>
        </w:r>
      </w:del>
      <w:r w:rsidRPr="004A5445">
        <w:t>hyperactivate</w:t>
      </w:r>
      <w:ins w:id="14" w:author="Joshua Cook" w:date="2020-10-05T14:34:00Z">
        <w:r w:rsidR="00D33ECF">
          <w:t>s</w:t>
        </w:r>
      </w:ins>
      <w:r w:rsidRPr="004A5445">
        <w:t xml:space="preserve"> many downstream effector pathways, </w:t>
      </w:r>
      <w:del w:id="15" w:author="Joshua Cook" w:date="2020-12-01T12:08:00Z">
        <w:r w:rsidRPr="004A5445" w:rsidDel="00DB583E">
          <w:delText>for instance,</w:delText>
        </w:r>
      </w:del>
      <w:ins w:id="16"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17"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18" w:author="Joshua Cook" w:date="2020-10-16T12:12:00Z">
        <w:r w:rsidR="00060ED5">
          <w:t xml:space="preserve"> and Li </w:t>
        </w:r>
        <w:r w:rsidR="00060ED5">
          <w:rPr>
            <w:i/>
            <w:iCs/>
          </w:rPr>
          <w:t>et al.</w:t>
        </w:r>
      </w:ins>
      <w:del w:id="19"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downstream pathway </w:t>
      </w:r>
      <w:commentRangeStart w:id="20"/>
      <w:r w:rsidRPr="004A5445">
        <w:t xml:space="preserve">activation </w:t>
      </w:r>
      <w:commentRangeEnd w:id="20"/>
      <w:r w:rsidR="00DB583E">
        <w:rPr>
          <w:rStyle w:val="CommentReference"/>
          <w:rFonts w:asciiTheme="minorHAnsi" w:eastAsia="MS Mincho" w:hAnsiTheme="minorHAnsi"/>
          <w:color w:val="auto"/>
        </w:rPr>
        <w:commentReference w:id="20"/>
      </w:r>
      <w:r w:rsidRPr="004A5445">
        <w:t xml:space="preserve">by increasing the steady-state </w:t>
      </w:r>
      <w:del w:id="21" w:author="Joshua Cook" w:date="2020-10-29T08:51:00Z">
        <w:r w:rsidRPr="004A5445" w:rsidDel="004F5917">
          <w:delText xml:space="preserve">concentration </w:delText>
        </w:r>
      </w:del>
      <w:ins w:id="22" w:author="Joshua Cook" w:date="2020-10-29T08:51:00Z">
        <w:r w:rsidR="004F5917">
          <w:t>levels</w:t>
        </w:r>
        <w:r w:rsidR="004F5917" w:rsidRPr="004A5445">
          <w:t xml:space="preserve"> </w:t>
        </w:r>
      </w:ins>
      <w:r w:rsidRPr="004A5445">
        <w:t xml:space="preserve">of GTP-bound K-RAS. </w:t>
      </w:r>
      <w:del w:id="23" w:author="Joshua Cook" w:date="2020-12-01T12:11:00Z">
        <w:r w:rsidRPr="004A5445" w:rsidDel="00DB583E">
          <w:delText>More s</w:delText>
        </w:r>
      </w:del>
      <w:ins w:id="24"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648EC9D7"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w:t>
      </w:r>
      <w:del w:id="25" w:author="Joshua Cook" w:date="2020-12-01T12:11:00Z">
        <w:r w:rsidRPr="004A5445" w:rsidDel="00DB583E">
          <w:delText xml:space="preserve">of a patient’s cancer </w:delText>
        </w:r>
      </w:del>
      <w:r w:rsidRPr="004A5445">
        <w:t xml:space="preserve">and </w:t>
      </w:r>
      <w:del w:id="26" w:author="Joshua Cook" w:date="2020-12-01T12:11:00Z">
        <w:r w:rsidRPr="004A5445" w:rsidDel="00DB583E">
          <w:delText xml:space="preserve">its </w:delText>
        </w:r>
      </w:del>
      <w:ins w:id="27" w:author="Joshua Cook" w:date="2020-12-01T12:11:00Z">
        <w:r w:rsidR="00DB583E">
          <w:t>the</w:t>
        </w:r>
        <w:r w:rsidR="00DB583E" w:rsidRPr="004A5445">
          <w:t xml:space="preserve"> </w:t>
        </w:r>
      </w:ins>
      <w:r w:rsidRPr="004A5445">
        <w:t xml:space="preserve">drug-response or clinical </w:t>
      </w:r>
      <w:r w:rsidRPr="004A5445">
        <w:lastRenderedPageBreak/>
        <w:t>outcome</w:t>
      </w:r>
      <w:ins w:id="28" w:author="Joshua Cook" w:date="2020-12-01T12:12:00Z">
        <w:r w:rsidR="00DB583E">
          <w:t xml:space="preserve"> of the 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29" w:author="Joshua Cook" w:date="2020-10-05T14:36:00Z">
        <w:r w:rsidRPr="004A5445" w:rsidDel="00D33ECF">
          <w:delText xml:space="preserve">are </w:delText>
        </w:r>
      </w:del>
      <w:ins w:id="30"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31" w:author="Joshua Cook" w:date="2020-10-05T14:36:00Z">
        <w:r w:rsidRPr="004A5445" w:rsidDel="00D33ECF">
          <w:delText xml:space="preserve">reduced </w:delText>
        </w:r>
      </w:del>
      <w:ins w:id="32"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33" w:author="Joshua Cook" w:date="2020-10-05T14:37:00Z">
        <w:r w:rsidRPr="004A5445" w:rsidDel="00D33ECF">
          <w:delText xml:space="preserve">is </w:delText>
        </w:r>
      </w:del>
      <w:ins w:id="34" w:author="Joshua Cook" w:date="2020-10-05T14:37:00Z">
        <w:r w:rsidR="00D33ECF">
          <w:t>are</w:t>
        </w:r>
        <w:r w:rsidR="00D33ECF" w:rsidRPr="004A5445">
          <w:t xml:space="preserve"> </w:t>
        </w:r>
      </w:ins>
      <w:r w:rsidRPr="004A5445">
        <w:t xml:space="preserve">the cause of these clinical distinctions. </w:t>
      </w:r>
      <w:commentRangeStart w:id="35"/>
      <w:r w:rsidRPr="004A5445">
        <w:t>However, it is also possible that allele-specific genetic interactions drive the varying clinical outcomes.</w:t>
      </w:r>
      <w:commentRangeEnd w:id="35"/>
      <w:r w:rsidR="00DB583E">
        <w:rPr>
          <w:rStyle w:val="CommentReference"/>
          <w:rFonts w:asciiTheme="minorHAnsi" w:eastAsia="MS Mincho" w:hAnsiTheme="minorHAnsi"/>
          <w:color w:val="auto"/>
        </w:rPr>
        <w:commentReference w:id="35"/>
      </w:r>
    </w:p>
    <w:p w14:paraId="2AC20E72" w14:textId="3D0B8F7D"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36" w:author="Joshua Cook" w:date="2020-12-01T12:20:00Z">
        <w:r w:rsidR="00060F0C">
          <w:t xml:space="preserve">, </w:t>
        </w:r>
      </w:ins>
      <w:del w:id="37"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38" w:author="Joshua Cook" w:date="2020-12-01T12:20:00Z">
        <w:r w:rsidR="00060F0C">
          <w:t>w</w:t>
        </w:r>
      </w:ins>
      <w:r w:rsidRPr="004A5445">
        <w:t>e stud</w:t>
      </w:r>
      <w:ins w:id="39" w:author="Joshua Cook" w:date="2020-12-01T12:20:00Z">
        <w:r w:rsidR="00060F0C">
          <w:t>y</w:t>
        </w:r>
      </w:ins>
      <w:del w:id="40"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41" w:author="Joshua Cook" w:date="2020-12-01T12:20:00Z">
        <w:r w:rsidRPr="004A5445" w:rsidDel="00060F0C">
          <w:delText xml:space="preserve">latent </w:delText>
        </w:r>
      </w:del>
      <w:ins w:id="42" w:author="Joshua Cook" w:date="2020-12-01T12:20:00Z">
        <w:r w:rsidR="00060F0C">
          <w:t>tissue-specific</w:t>
        </w:r>
        <w:r w:rsidR="00060F0C" w:rsidRPr="004A5445">
          <w:t xml:space="preserve"> </w:t>
        </w:r>
      </w:ins>
      <w:r w:rsidRPr="004A5445">
        <w:t xml:space="preserve">mutational processes determined the allelic distribution. </w:t>
      </w:r>
      <w:del w:id="43" w:author="Joshua Cook" w:date="2020-12-01T12:21:00Z">
        <w:r w:rsidRPr="004A5445" w:rsidDel="00060F0C">
          <w:delText>Further, we</w:delText>
        </w:r>
      </w:del>
      <w:ins w:id="44" w:author="Joshua Cook" w:date="2020-12-01T12:21:00Z">
        <w:r w:rsidR="00060F0C">
          <w:t>We then</w:t>
        </w:r>
      </w:ins>
      <w:r w:rsidRPr="004A5445">
        <w:t xml:space="preserve"> construct</w:t>
      </w:r>
      <w:del w:id="45"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46" w:author="Joshua Cook" w:date="2020-12-01T12:21:00Z">
        <w:r w:rsidRPr="004A5445" w:rsidDel="00060F0C">
          <w:delText xml:space="preserve">and interrogated </w:delText>
        </w:r>
      </w:del>
      <w:r w:rsidRPr="004A5445">
        <w:t>to identify</w:t>
      </w:r>
      <w:ins w:id="47" w:author="Joshua Cook" w:date="2020-12-01T12:21:00Z">
        <w:r w:rsidR="00060F0C">
          <w:t xml:space="preserve"> different</w:t>
        </w:r>
      </w:ins>
      <w:r w:rsidRPr="004A5445">
        <w:t xml:space="preserve"> properties of the alleles. Finally, we analyze</w:t>
      </w:r>
      <w:del w:id="48" w:author="Joshua Cook" w:date="2020-12-01T12:21:00Z">
        <w:r w:rsidRPr="004A5445" w:rsidDel="00060F0C">
          <w:delText>d</w:delText>
        </w:r>
      </w:del>
      <w:r w:rsidRPr="004A5445">
        <w:t xml:space="preserve"> allele-specific genetic dependencies to </w:t>
      </w:r>
      <w:del w:id="49" w:author="Joshua Cook" w:date="2020-10-05T14:38:00Z">
        <w:r w:rsidRPr="004A5445" w:rsidDel="00D33ECF">
          <w:delText xml:space="preserve">identify </w:delText>
        </w:r>
      </w:del>
      <w:ins w:id="50" w:author="Joshua Cook" w:date="2020-10-05T14:38:00Z">
        <w:r w:rsidR="00D33ECF">
          <w:t>explore</w:t>
        </w:r>
        <w:r w:rsidR="00D33ECF" w:rsidRPr="004A5445">
          <w:t xml:space="preserve"> </w:t>
        </w:r>
      </w:ins>
      <w:r w:rsidRPr="004A5445">
        <w:t xml:space="preserve">potential therapeutic targets. </w:t>
      </w:r>
      <w:del w:id="51"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52" w:author="Joshua Cook" w:date="2020-12-01T12:21:00Z">
        <w:r w:rsidRPr="004A5445" w:rsidDel="00060F0C">
          <w:delText>We believe</w:delText>
        </w:r>
      </w:del>
      <w:ins w:id="53" w:author="Joshua Cook" w:date="2020-12-01T12:21:00Z">
        <w:r w:rsidR="00060F0C">
          <w:t>Our analysis demonstrates</w:t>
        </w:r>
      </w:ins>
      <w:r w:rsidRPr="004A5445">
        <w:t xml:space="preserve"> that an allele-specific and tissue-specific analysis </w:t>
      </w:r>
      <w:del w:id="54"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55" w:name="results"/>
      <w:r w:rsidRPr="002B1889">
        <w:rPr>
          <w:rFonts w:cs="Arial"/>
        </w:rPr>
        <w:lastRenderedPageBreak/>
        <w:t>Results</w:t>
      </w:r>
      <w:bookmarkEnd w:id="55"/>
    </w:p>
    <w:p w14:paraId="2F851BE4" w14:textId="77777777" w:rsidR="00E0297D" w:rsidRDefault="00FD56C1" w:rsidP="002B1889">
      <w:pPr>
        <w:pStyle w:val="Heading2"/>
      </w:pPr>
      <w:bookmarkStart w:id="56" w:name="X7c90b2226103abe9a08bb000b049c924f8e8f36"/>
      <w:r>
        <w:rPr>
          <w:i/>
        </w:rPr>
        <w:t>KRAS</w:t>
      </w:r>
      <w:r>
        <w:t xml:space="preserve"> alleles are non-uniformly distributed across cancers.</w:t>
      </w:r>
      <w:bookmarkEnd w:id="56"/>
    </w:p>
    <w:p w14:paraId="208BBA32" w14:textId="4A6592AD" w:rsidR="00E0297D" w:rsidRDefault="00FD56C1" w:rsidP="00AB0309">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57" w:author="Joshua Cook" w:date="2020-12-01T12:22:00Z">
        <w:r w:rsidDel="00060F0C">
          <w:delText xml:space="preserve">the </w:delText>
        </w:r>
      </w:del>
      <w:r>
        <w:t>Methods and Supplementary Tables 1 and 2.</w:t>
      </w:r>
    </w:p>
    <w:p w14:paraId="2B72C4C4" w14:textId="5A53C537"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w:t>
      </w:r>
      <w:del w:id="58" w:author="Joshua Cook" w:date="2020-12-02T14:40:00Z">
        <w:r w:rsidDel="00674689">
          <w:delText xml:space="preserve">Fig. </w:delText>
        </w:r>
        <w:r w:rsidRPr="00060ED5" w:rsidDel="00674689">
          <w:delText>1</w:delText>
        </w:r>
        <w:r w:rsidDel="00674689">
          <w:delText xml:space="preserve">a; </w:delText>
        </w:r>
      </w:del>
      <w:r>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5AC1AC91" w:rsidR="00293464" w:rsidRDefault="00FD56C1" w:rsidP="00AB0309">
      <w:pPr>
        <w:pStyle w:val="BodyText"/>
        <w:rPr>
          <w:ins w:id="59" w:author="Joshua Cook" w:date="2020-12-01T12:27: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commentRangeStart w:id="60"/>
      <w:del w:id="61" w:author="Joshua Cook" w:date="2020-12-01T12:24:00Z">
        <w:r w:rsidDel="00060F0C">
          <w:delText xml:space="preserve">PAAD </w:delText>
        </w:r>
      </w:del>
      <w:ins w:id="62" w:author="Joshua Cook" w:date="2020-12-01T12:24:00Z">
        <w:r w:rsidR="00060F0C">
          <w:t xml:space="preserve">Across all the alleles, </w:t>
        </w:r>
        <w:r w:rsidR="00060F0C">
          <w:rPr>
            <w:i/>
            <w:iCs/>
          </w:rPr>
          <w:t>KRAS</w:t>
        </w:r>
        <w:r w:rsidR="00060F0C">
          <w:t xml:space="preserve"> was most frequently mutated in PAAD</w:t>
        </w:r>
      </w:ins>
      <w:del w:id="63" w:author="Joshua Cook" w:date="2020-12-01T12:24:00Z">
        <w:r w:rsidDel="00060F0C">
          <w:delText xml:space="preserve">had the greatest frequency of </w:delText>
        </w:r>
        <w:r w:rsidDel="00060F0C">
          <w:rPr>
            <w:i/>
          </w:rPr>
          <w:delText>KRAS</w:delText>
        </w:r>
        <w:r w:rsidDel="00060F0C">
          <w:delText xml:space="preserve"> mutations at </w:delText>
        </w:r>
      </w:del>
      <w:ins w:id="64" w:author="Joshua Cook" w:date="2020-12-01T12:24:00Z">
        <w:r w:rsidR="00060F0C">
          <w:t xml:space="preserve"> (</w:t>
        </w:r>
      </w:ins>
      <w:r>
        <w:t>86</w:t>
      </w:r>
      <w:del w:id="65" w:author="Joshua Cook" w:date="2020-12-01T12:25:00Z">
        <w:r w:rsidDel="00293464">
          <w:delText>.3</w:delText>
        </w:r>
      </w:del>
      <w:r>
        <w:t>%</w:t>
      </w:r>
      <w:ins w:id="66" w:author="Joshua Cook" w:date="2020-12-01T12:24:00Z">
        <w:r w:rsidR="00060F0C">
          <w:t>)</w:t>
        </w:r>
      </w:ins>
      <w:r>
        <w:t>, followed by COAD (41</w:t>
      </w:r>
      <w:del w:id="67" w:author="Joshua Cook" w:date="2020-12-01T12:25:00Z">
        <w:r w:rsidDel="00293464">
          <w:delText>.4</w:delText>
        </w:r>
      </w:del>
      <w:r>
        <w:t>%), LUAD (35</w:t>
      </w:r>
      <w:del w:id="68" w:author="Joshua Cook" w:date="2020-12-01T12:25:00Z">
        <w:r w:rsidDel="00293464">
          <w:delText>.3</w:delText>
        </w:r>
      </w:del>
      <w:r>
        <w:t>%), and MM (2</w:t>
      </w:r>
      <w:ins w:id="69" w:author="Joshua Cook" w:date="2020-12-01T12:25:00Z">
        <w:r w:rsidR="00293464">
          <w:t>2</w:t>
        </w:r>
      </w:ins>
      <w:del w:id="70" w:author="Joshua Cook" w:date="2020-12-01T12:25:00Z">
        <w:r w:rsidDel="00293464">
          <w:delText>1.9</w:delText>
        </w:r>
      </w:del>
      <w:r>
        <w:t xml:space="preserve">%) (Fig. </w:t>
      </w:r>
      <w:r w:rsidRPr="00060ED5">
        <w:t>1</w:t>
      </w:r>
      <w:ins w:id="71" w:author="Joshua Cook" w:date="2020-12-02T14:41:00Z">
        <w:r w:rsidR="00674689">
          <w:t>a</w:t>
        </w:r>
      </w:ins>
      <w:del w:id="72" w:author="Joshua Cook" w:date="2020-12-02T14:41:00Z">
        <w:r w:rsidDel="00674689">
          <w:delText>b</w:delText>
        </w:r>
      </w:del>
      <w:r>
        <w:t xml:space="preserve">). </w:t>
      </w:r>
      <w:commentRangeEnd w:id="60"/>
      <w:r w:rsidR="00293464">
        <w:rPr>
          <w:rStyle w:val="CommentReference"/>
          <w:rFonts w:asciiTheme="minorHAnsi" w:eastAsia="MS Mincho" w:hAnsiTheme="minorHAnsi"/>
          <w:color w:val="auto"/>
        </w:rPr>
        <w:commentReference w:id="60"/>
      </w:r>
      <w:del w:id="73" w:author="Joshua Cook" w:date="2020-12-01T12:27:00Z">
        <w:r w:rsidDel="00293464">
          <w:delText>Further</w:delText>
        </w:r>
      </w:del>
    </w:p>
    <w:p w14:paraId="3A21CC06" w14:textId="53060B7E" w:rsidR="00857FB7" w:rsidRPr="00293464" w:rsidRDefault="00293464" w:rsidP="00AB0309">
      <w:pPr>
        <w:pStyle w:val="BodyText"/>
        <w:rPr>
          <w:b/>
          <w:bCs/>
        </w:rPr>
      </w:pPr>
      <w:ins w:id="74" w:author="Joshua Cook" w:date="2020-12-01T12:27:00Z">
        <w:r>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75" w:author="Joshua Cook" w:date="2020-12-02T14:41:00Z">
        <w:r w:rsidR="00674689">
          <w:t>b</w:t>
        </w:r>
      </w:ins>
      <w:del w:id="76" w:author="Joshua Cook" w:date="2020-12-02T14:41:00Z">
        <w:r w:rsidR="00FD56C1" w:rsidDel="00674689">
          <w:delText>a</w:delText>
        </w:r>
      </w:del>
      <w:r w:rsidR="00FD56C1">
        <w:t xml:space="preserve">). </w:t>
      </w:r>
      <w:del w:id="77"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w:delText>
        </w:r>
        <w:r w:rsidR="00FD56C1" w:rsidDel="00293464">
          <w:lastRenderedPageBreak/>
          <w:delText>in</w:delText>
        </w:r>
      </w:del>
      <w:ins w:id="78" w:author="Joshua Cook" w:date="2020-12-01T12:28:00Z">
        <w:r>
          <w:t>For example,</w:t>
        </w:r>
      </w:ins>
      <w:r w:rsidR="00FD56C1">
        <w:t xml:space="preserve"> MM</w:t>
      </w:r>
      <w:del w:id="79" w:author="Joshua Cook" w:date="2020-12-01T12:28:00Z">
        <w:r w:rsidR="00FD56C1" w:rsidDel="00293464">
          <w:delText>, and it</w:delText>
        </w:r>
      </w:del>
      <w:r w:rsidR="00FD56C1">
        <w:t xml:space="preserve"> was the only cancer where a non-G12 allele</w:t>
      </w:r>
      <w:ins w:id="80"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81" w:author="Joshua Cook" w:date="2020-12-01T12:28:00Z">
        <w:r w:rsidRPr="00857FB7">
          <w:rPr>
            <w:b/>
            <w:bCs/>
          </w:rPr>
          <w:t xml:space="preserve"> </w:t>
        </w:r>
      </w:ins>
    </w:p>
    <w:p w14:paraId="4EDC7100" w14:textId="4B681F63" w:rsidR="00E0297D" w:rsidRDefault="00FD56C1">
      <w:pPr>
        <w:pStyle w:val="Heading2"/>
      </w:pPr>
      <w:bookmarkStart w:id="82" w:name="Xb6249c3546c95db6d651da04755e4937cc665f6"/>
      <w:r>
        <w:t xml:space="preserve">The </w:t>
      </w:r>
      <w:r>
        <w:rPr>
          <w:i/>
        </w:rPr>
        <w:t>KRAS</w:t>
      </w:r>
      <w:r>
        <w:t xml:space="preserve"> alleles have different mutagenic origins.</w:t>
      </w:r>
      <w:bookmarkEnd w:id="82"/>
    </w:p>
    <w:p w14:paraId="79E7E0D7" w14:textId="48AE879F" w:rsidR="00E0297D" w:rsidRDefault="00FD56C1" w:rsidP="00AB0309">
      <w:pPr>
        <w:pStyle w:val="BodyText"/>
      </w:pPr>
      <w:r>
        <w:t xml:space="preserve">One explanation for the distinct allelic frequencies across cancer types is that tissue-specific mutational processes determine the </w:t>
      </w:r>
      <w:ins w:id="83"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84" w:author="Joshua Cook" w:date="2020-10-05T14:47:00Z">
        <w:r w:rsidR="00802C81" w:rsidDel="006F4DD3">
          <w:delText xml:space="preserve">in </w:delText>
        </w:r>
      </w:del>
      <w:ins w:id="85" w:author="Joshua Cook" w:date="2020-10-05T14:47:00Z">
        <w:r w:rsidR="006F4DD3">
          <w:t>by</w:t>
        </w:r>
      </w:ins>
      <w:ins w:id="86"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87"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88"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89" w:author="Joshua Cook" w:date="2020-10-05T14:50:00Z">
        <w:r w:rsidDel="009D0C53">
          <w:delText xml:space="preserve">possible </w:delText>
        </w:r>
      </w:del>
      <w:ins w:id="90" w:author="Joshua Cook" w:date="2020-10-05T14:50:00Z">
        <w:r w:rsidR="009D0C53">
          <w:t xml:space="preserve">different </w:t>
        </w:r>
      </w:ins>
      <w:r>
        <w:t xml:space="preserve">trinucleotide contexts. </w:t>
      </w:r>
      <w:ins w:id="91" w:author="Joshua Cook" w:date="2020-12-01T12:30:00Z">
        <w:r w:rsidR="00293464">
          <w:t xml:space="preserve">We computed </w:t>
        </w:r>
      </w:ins>
      <w:del w:id="92" w:author="Joshua Cook" w:date="2020-12-01T12:30:00Z">
        <w:r w:rsidDel="00293464">
          <w:delText>T</w:delText>
        </w:r>
      </w:del>
      <w:r>
        <w:t xml:space="preserve">he </w:t>
      </w:r>
      <w:del w:id="93" w:author="Joshua Cook" w:date="2020-12-01T12:31:00Z">
        <w:r w:rsidDel="00293464">
          <w:delText xml:space="preserve">signatures comprising this </w:delText>
        </w:r>
      </w:del>
      <w:r>
        <w:t xml:space="preserve">spectrum </w:t>
      </w:r>
      <w:ins w:id="94" w:author="Joshua Cook" w:date="2020-12-01T12:31:00Z">
        <w:r w:rsidR="00293464">
          <w:t xml:space="preserve">of mutational signatures </w:t>
        </w:r>
      </w:ins>
      <w:del w:id="95" w:author="Joshua Cook" w:date="2020-12-01T12:31:00Z">
        <w:r w:rsidDel="00293464">
          <w:delText xml:space="preserve">were discovered </w:delText>
        </w:r>
      </w:del>
      <w:r>
        <w:t xml:space="preserve">in </w:t>
      </w:r>
      <w:ins w:id="96"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commentRangeStart w:id="97"/>
      <w:r w:rsidR="00761EF9">
        <w:t>Supplementary Fig. 1</w:t>
      </w:r>
      <w:commentRangeEnd w:id="97"/>
      <w:ins w:id="98" w:author="Joshua Cook" w:date="2020-12-01T14:45:00Z">
        <w:r w:rsidR="003523EB">
          <w:t>a and b</w:t>
        </w:r>
      </w:ins>
      <w:r w:rsidR="00293464">
        <w:rPr>
          <w:rStyle w:val="CommentReference"/>
          <w:rFonts w:asciiTheme="minorHAnsi" w:eastAsia="MS Mincho" w:hAnsiTheme="minorHAnsi"/>
          <w:color w:val="auto"/>
        </w:rPr>
        <w:commentReference w:id="97"/>
      </w:r>
      <w:r>
        <w:t>).</w:t>
      </w:r>
    </w:p>
    <w:p w14:paraId="4FA9A21F" w14:textId="6583F04D"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99" w:author="Joshua Cook" w:date="2020-12-01T14:45:00Z">
        <w:r w:rsidR="003523EB">
          <w:t xml:space="preserve"> (Supplementary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00"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01" w:author="Joshua Cook" w:date="2020-12-01T12:33:00Z">
        <w:r w:rsidDel="00293464">
          <w:delText xml:space="preserve">were </w:delText>
        </w:r>
      </w:del>
      <w:ins w:id="102" w:author="Joshua Cook" w:date="2020-12-01T12:33:00Z">
        <w:r w:rsidR="00293464">
          <w:t xml:space="preserve">was </w:t>
        </w:r>
      </w:ins>
      <w:r>
        <w:t xml:space="preserve">generally </w:t>
      </w:r>
      <w:del w:id="103" w:author="Joshua Cook" w:date="2020-10-05T14:53:00Z">
        <w:r w:rsidDel="00024730">
          <w:delText>uniform</w:delText>
        </w:r>
      </w:del>
      <w:ins w:id="104" w:author="Joshua Cook" w:date="2020-12-01T12:33:00Z">
        <w:r w:rsidR="00293464">
          <w:t>consistent</w:t>
        </w:r>
      </w:ins>
      <w:ins w:id="105" w:author="Joshua Cook" w:date="2020-10-05T14:53:00Z">
        <w:r w:rsidR="00024730">
          <w:t xml:space="preserve"> across tumor samples</w:t>
        </w:r>
      </w:ins>
      <w:r>
        <w:t xml:space="preserve">, regardless of the </w:t>
      </w:r>
      <w:r>
        <w:rPr>
          <w:i/>
        </w:rPr>
        <w:t>KRAS</w:t>
      </w:r>
      <w:r>
        <w:t xml:space="preserve"> allele (</w:t>
      </w:r>
      <w:commentRangeStart w:id="106"/>
      <w:r>
        <w:t xml:space="preserve">Fig. </w:t>
      </w:r>
      <w:r w:rsidR="007C25F7" w:rsidRPr="007C25F7">
        <w:t>1</w:t>
      </w:r>
      <w:r>
        <w:t>c</w:t>
      </w:r>
      <w:commentRangeEnd w:id="106"/>
      <w:r w:rsidR="00293464">
        <w:rPr>
          <w:rStyle w:val="CommentReference"/>
          <w:rFonts w:asciiTheme="minorHAnsi" w:eastAsia="MS Mincho" w:hAnsiTheme="minorHAnsi"/>
          <w:color w:val="auto"/>
        </w:rPr>
        <w:commentReference w:id="106"/>
      </w:r>
      <w:r>
        <w:t xml:space="preserve">). </w:t>
      </w:r>
      <w:del w:id="107" w:author="Joshua Cook" w:date="2020-10-05T14:51:00Z">
        <w:r w:rsidDel="009D0C53">
          <w:delText xml:space="preserve">An </w:delText>
        </w:r>
      </w:del>
      <w:ins w:id="108" w:author="Joshua Cook" w:date="2020-10-05T14:51:00Z">
        <w:r w:rsidR="009D0C53">
          <w:t xml:space="preserve">One </w:t>
        </w:r>
      </w:ins>
      <w:r>
        <w:t xml:space="preserve">exception was for cancers with microsatellite instability (MSI), in which defective DNA mismatch repair and other related </w:t>
      </w:r>
      <w:r>
        <w:lastRenderedPageBreak/>
        <w:t>signatures dominated (</w:t>
      </w:r>
      <w:r w:rsidR="00761EF9">
        <w:t>Supplementary Fig. 1</w:t>
      </w:r>
      <w:r>
        <w:t xml:space="preserve">a and b). </w:t>
      </w:r>
      <w:commentRangeStart w:id="109"/>
      <w:ins w:id="110" w:author="Joshua Cook" w:date="2020-10-05T14:58:00Z">
        <w:r w:rsidR="00024730">
          <w:t>Some</w:t>
        </w:r>
      </w:ins>
      <w:ins w:id="111" w:author="Joshua Cook" w:date="2020-10-05T14:54:00Z">
        <w:r w:rsidR="00024730">
          <w:t xml:space="preserve"> </w:t>
        </w:r>
      </w:ins>
      <w:ins w:id="112" w:author="Joshua Cook" w:date="2020-10-05T14:53:00Z">
        <w:r w:rsidR="00024730">
          <w:t>instances of differential mutational signature compositi</w:t>
        </w:r>
      </w:ins>
      <w:ins w:id="113" w:author="Joshua Cook" w:date="2020-10-05T14:54:00Z">
        <w:r w:rsidR="00024730">
          <w:t xml:space="preserve">on between tumor samples </w:t>
        </w:r>
      </w:ins>
      <w:ins w:id="114" w:author="Joshua Cook" w:date="2020-10-13T09:47:00Z">
        <w:r w:rsidR="004154A3">
          <w:t>with</w:t>
        </w:r>
      </w:ins>
      <w:ins w:id="115" w:author="Joshua Cook" w:date="2020-10-05T14:54:00Z">
        <w:r w:rsidR="00024730">
          <w:t xml:space="preserve"> different </w:t>
        </w:r>
        <w:r w:rsidR="00024730" w:rsidRPr="008B6610">
          <w:rPr>
            <w:i/>
            <w:iCs/>
          </w:rPr>
          <w:t>KRAS</w:t>
        </w:r>
        <w:r w:rsidR="00024730">
          <w:t xml:space="preserve"> alleles were identified, though they </w:t>
        </w:r>
      </w:ins>
      <w:ins w:id="116" w:author="Joshua Cook" w:date="2020-10-05T14:59:00Z">
        <w:r w:rsidR="00024730">
          <w:t>tended to be differences in magnitude of the signatures, not the</w:t>
        </w:r>
      </w:ins>
      <w:ins w:id="117" w:author="Joshua Cook" w:date="2020-10-14T12:36:00Z">
        <w:r w:rsidR="009C3F0C">
          <w:t>ir</w:t>
        </w:r>
      </w:ins>
      <w:ins w:id="118" w:author="Joshua Cook" w:date="2020-10-05T14:59:00Z">
        <w:r w:rsidR="00024730">
          <w:t xml:space="preserve"> presence or absence </w:t>
        </w:r>
      </w:ins>
      <w:ins w:id="119" w:author="Joshua Cook" w:date="2020-10-05T14:55:00Z">
        <w:r w:rsidR="00024730">
          <w:t>(Supplementary Fig. 2).</w:t>
        </w:r>
      </w:ins>
      <w:ins w:id="120" w:author="Joshua Cook" w:date="2020-10-05T14:54:00Z">
        <w:r w:rsidR="00024730">
          <w:t xml:space="preserve"> </w:t>
        </w:r>
      </w:ins>
      <w:commentRangeEnd w:id="109"/>
      <w:ins w:id="121" w:author="Joshua Cook" w:date="2020-10-05T15:00:00Z">
        <w:r w:rsidR="00024730">
          <w:rPr>
            <w:rStyle w:val="CommentReference"/>
            <w:rFonts w:asciiTheme="minorHAnsi" w:eastAsiaTheme="minorHAnsi" w:hAnsiTheme="minorHAnsi"/>
            <w:color w:val="auto"/>
          </w:rPr>
          <w:commentReference w:id="109"/>
        </w:r>
      </w:ins>
      <w:r>
        <w:t xml:space="preserve">Thus, for each cancer, the allelic frequency of </w:t>
      </w:r>
      <w:r>
        <w:rPr>
          <w:i/>
        </w:rPr>
        <w:t>KRAS</w:t>
      </w:r>
      <w:r>
        <w:t xml:space="preserve"> was not </w:t>
      </w:r>
      <w:ins w:id="122" w:author="Joshua Cook" w:date="2020-10-29T08:52:00Z">
        <w:r w:rsidR="004F5917">
          <w:t xml:space="preserve">caused </w:t>
        </w:r>
      </w:ins>
      <w:r>
        <w:t xml:space="preserve">primarily </w:t>
      </w:r>
      <w:del w:id="123" w:author="Joshua Cook" w:date="2020-10-29T08:52:00Z">
        <w:r w:rsidDel="004F5917">
          <w:delText xml:space="preserve">caused </w:delText>
        </w:r>
      </w:del>
      <w:r>
        <w:t xml:space="preserve">by </w:t>
      </w:r>
      <w:del w:id="124" w:author="Joshua Cook" w:date="2020-10-05T14:51:00Z">
        <w:r w:rsidDel="009D0C53">
          <w:delText xml:space="preserve">differential </w:delText>
        </w:r>
      </w:del>
      <w:ins w:id="125" w:author="Joshua Cook" w:date="2020-10-05T14:51:00Z">
        <w:r w:rsidR="009D0C53">
          <w:t xml:space="preserve">distinct </w:t>
        </w:r>
      </w:ins>
      <w:del w:id="126" w:author="Joshua Cook" w:date="2020-10-05T14:52:00Z">
        <w:r w:rsidDel="009D0C53">
          <w:delText xml:space="preserve">activity </w:delText>
        </w:r>
      </w:del>
      <w:ins w:id="127" w:author="Joshua Cook" w:date="2020-10-14T12:36:00Z">
        <w:r w:rsidR="009C3F0C">
          <w:t>composition</w:t>
        </w:r>
      </w:ins>
      <w:ins w:id="128" w:author="Joshua Cook" w:date="2020-10-16T12:24:00Z">
        <w:r w:rsidR="00150EC1">
          <w:t>s</w:t>
        </w:r>
      </w:ins>
      <w:ins w:id="129" w:author="Joshua Cook" w:date="2020-10-05T14:52:00Z">
        <w:r w:rsidR="009D0C53">
          <w:t xml:space="preserve"> </w:t>
        </w:r>
      </w:ins>
      <w:r>
        <w:t>of mutational processes in individual tumors.</w:t>
      </w:r>
    </w:p>
    <w:p w14:paraId="39BD6F94" w14:textId="6D3CDC8D" w:rsidR="00E0297D" w:rsidRDefault="00FD56C1" w:rsidP="00AB0309">
      <w:pPr>
        <w:pStyle w:val="BodyText"/>
      </w:pPr>
      <w:commentRangeStart w:id="130"/>
      <w:del w:id="131"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32"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30"/>
      <w:ins w:id="133" w:author="Joshua Cook" w:date="2020-10-05T15:01:00Z">
        <w:r w:rsidR="00024730">
          <w:rPr>
            <w:rStyle w:val="CommentReference"/>
            <w:rFonts w:asciiTheme="minorHAnsi" w:eastAsiaTheme="minorHAnsi" w:hAnsiTheme="minorHAnsi"/>
            <w:color w:val="auto"/>
          </w:rPr>
          <w:commentReference w:id="130"/>
        </w:r>
      </w:ins>
      <w:commentRangeStart w:id="134"/>
      <w:ins w:id="135" w:author="Joshua Cook" w:date="2020-10-16T08:53:00Z">
        <w:r w:rsidR="00FF00DF">
          <w:t xml:space="preserve">To </w:t>
        </w:r>
      </w:ins>
      <w:ins w:id="136" w:author="Joshua Cook" w:date="2020-10-16T08:54:00Z">
        <w:r w:rsidR="00FF00DF">
          <w:t xml:space="preserve">discern if specific </w:t>
        </w:r>
      </w:ins>
      <w:ins w:id="137" w:author="Joshua Cook" w:date="2020-10-16T08:55:00Z">
        <w:r w:rsidR="00FF00DF">
          <w:t>mutagenic</w:t>
        </w:r>
      </w:ins>
      <w:ins w:id="138"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34"/>
      <w:ins w:id="139" w:author="Joshua Cook" w:date="2020-10-16T08:55:00Z">
        <w:r w:rsidR="00FF00DF">
          <w:rPr>
            <w:rStyle w:val="CommentReference"/>
            <w:rFonts w:asciiTheme="minorHAnsi" w:eastAsia="MS Mincho" w:hAnsiTheme="minorHAnsi"/>
            <w:color w:val="auto"/>
          </w:rPr>
          <w:commentReference w:id="134"/>
        </w:r>
      </w:ins>
      <w:ins w:id="140" w:author="Joshua Cook" w:date="2020-10-16T08:54:00Z">
        <w:r w:rsidR="00FF00DF">
          <w:t xml:space="preserve"> t</w:t>
        </w:r>
      </w:ins>
      <w:del w:id="141" w:author="Joshua Cook" w:date="2020-10-16T08:54:00Z">
        <w:r w:rsidRPr="00FF00DF" w:rsidDel="00FF00DF">
          <w:delText>T</w:delText>
        </w:r>
      </w:del>
      <w:r w:rsidRPr="00FF00DF">
        <w:t>he</w:t>
      </w:r>
      <w:r>
        <w:t xml:space="preserve"> probability that the allele </w:t>
      </w:r>
      <w:del w:id="142" w:author="Joshua Cook" w:date="2020-10-16T08:55:00Z">
        <w:r w:rsidDel="00FF00DF">
          <w:delText xml:space="preserve">for </w:delText>
        </w:r>
      </w:del>
      <w:ins w:id="143" w:author="Joshua Cook" w:date="2020-10-29T08:52:00Z">
        <w:r w:rsidR="004F5917">
          <w:t>in</w:t>
        </w:r>
      </w:ins>
      <w:ins w:id="144" w:author="Joshua Cook" w:date="2020-10-16T08:55:00Z">
        <w:r w:rsidR="00FF00DF">
          <w:t xml:space="preserve">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45"/>
      <w:commentRangeStart w:id="146"/>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47" w:author="Joshua Cook" w:date="2020-10-29T08:58:00Z">
        <w:r w:rsidR="00723954">
          <w:t>, while the mutational processes were capable of causing the</w:t>
        </w:r>
      </w:ins>
      <w:ins w:id="148" w:author="Joshua Cook" w:date="2020-10-29T08:59:00Z">
        <w:r w:rsidR="00723954">
          <w:t xml:space="preserve"> observed</w:t>
        </w:r>
      </w:ins>
      <w:ins w:id="149" w:author="Joshua Cook" w:date="2020-10-29T08:58:00Z">
        <w:r w:rsidR="00723954">
          <w:t xml:space="preserve"> </w:t>
        </w:r>
        <w:r w:rsidR="00723954">
          <w:rPr>
            <w:i/>
            <w:iCs/>
          </w:rPr>
          <w:t>KRA</w:t>
        </w:r>
      </w:ins>
      <w:ins w:id="150" w:author="Joshua Cook" w:date="2020-10-29T08:59:00Z">
        <w:r w:rsidR="00723954">
          <w:rPr>
            <w:i/>
            <w:iCs/>
          </w:rPr>
          <w:t>S</w:t>
        </w:r>
        <w:r w:rsidR="00723954">
          <w:t xml:space="preserve"> mutations, there did not </w:t>
        </w:r>
      </w:ins>
      <w:ins w:id="151" w:author="Joshua Cook" w:date="2020-10-29T09:00:00Z">
        <w:r w:rsidR="00723954">
          <w:t xml:space="preserve">strictly </w:t>
        </w:r>
      </w:ins>
      <w:ins w:id="152" w:author="Joshua Cook" w:date="2020-10-29T08:59:00Z">
        <w:r w:rsidR="00723954">
          <w:t xml:space="preserve">determine which </w:t>
        </w:r>
      </w:ins>
      <w:ins w:id="153" w:author="Joshua Cook" w:date="2020-10-29T09:00:00Z">
        <w:r w:rsidR="00723954">
          <w:t>mutation was acquired</w:t>
        </w:r>
      </w:ins>
      <w:del w:id="154" w:author="Joshua Cook" w:date="2020-10-29T09:00:00Z">
        <w:r w:rsidDel="00723954">
          <w:delText xml:space="preserve"> the specific set of mutational processes present in a tumor was highly influential in </w:delText>
        </w:r>
      </w:del>
      <w:del w:id="155" w:author="Joshua Cook" w:date="2020-10-26T16:29:00Z">
        <w:r w:rsidDel="004A5EA8">
          <w:delText xml:space="preserve">determining </w:delText>
        </w:r>
      </w:del>
      <w:del w:id="156" w:author="Joshua Cook" w:date="2020-10-29T09:00:00Z">
        <w:r w:rsidDel="00723954">
          <w:delText xml:space="preserve">the eventual </w:delText>
        </w:r>
        <w:r w:rsidDel="00723954">
          <w:rPr>
            <w:i/>
          </w:rPr>
          <w:delText>KRAS</w:delText>
        </w:r>
        <w:r w:rsidDel="00723954">
          <w:delText xml:space="preserve"> mutation</w:delText>
        </w:r>
      </w:del>
      <w:r>
        <w:t>.</w:t>
      </w:r>
      <w:commentRangeEnd w:id="145"/>
      <w:r w:rsidR="004F5917">
        <w:rPr>
          <w:rStyle w:val="CommentReference"/>
          <w:rFonts w:asciiTheme="minorHAnsi" w:eastAsia="MS Mincho" w:hAnsiTheme="minorHAnsi"/>
          <w:color w:val="auto"/>
        </w:rPr>
        <w:commentReference w:id="145"/>
      </w:r>
      <w:commentRangeEnd w:id="146"/>
      <w:r w:rsidR="00723954">
        <w:rPr>
          <w:rStyle w:val="CommentReference"/>
          <w:rFonts w:asciiTheme="minorHAnsi" w:eastAsia="MS Mincho" w:hAnsiTheme="minorHAnsi"/>
          <w:color w:val="auto"/>
        </w:rPr>
        <w:commentReference w:id="146"/>
      </w:r>
    </w:p>
    <w:p w14:paraId="336E6552" w14:textId="765631AE" w:rsidR="00E0297D" w:rsidRDefault="00FD56C1" w:rsidP="00AB0309">
      <w:pPr>
        <w:pStyle w:val="BodyText"/>
      </w:pPr>
      <w:r>
        <w:t xml:space="preserve">There were notable </w:t>
      </w:r>
      <w:commentRangeStart w:id="157"/>
      <w:commentRangeStart w:id="158"/>
      <w:r>
        <w:t xml:space="preserve">exceptions </w:t>
      </w:r>
      <w:commentRangeEnd w:id="157"/>
      <w:r w:rsidR="004F5917">
        <w:rPr>
          <w:rStyle w:val="CommentReference"/>
          <w:rFonts w:asciiTheme="minorHAnsi" w:eastAsia="MS Mincho" w:hAnsiTheme="minorHAnsi"/>
          <w:color w:val="auto"/>
        </w:rPr>
        <w:commentReference w:id="157"/>
      </w:r>
      <w:commentRangeEnd w:id="158"/>
      <w:r w:rsidR="00723954">
        <w:rPr>
          <w:rStyle w:val="CommentReference"/>
          <w:rFonts w:asciiTheme="minorHAnsi" w:eastAsia="MS Mincho" w:hAnsiTheme="minorHAnsi"/>
          <w:color w:val="auto"/>
        </w:rPr>
        <w:commentReference w:id="158"/>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159" w:author="Joshua Cook" w:date="2020-10-05T15:06:00Z">
        <w:r w:rsidR="00AB0309">
          <w:t xml:space="preserve">, </w:t>
        </w:r>
        <w:commentRangeStart w:id="160"/>
        <w:r w:rsidR="00AB0309">
          <w:t>Supplementary Fig. 3a, d</w:t>
        </w:r>
      </w:ins>
      <w:commentRangeEnd w:id="160"/>
      <w:ins w:id="161" w:author="Joshua Cook" w:date="2020-10-13T09:49:00Z">
        <w:r w:rsidR="004154A3">
          <w:rPr>
            <w:rStyle w:val="CommentReference"/>
            <w:rFonts w:asciiTheme="minorHAnsi" w:eastAsiaTheme="minorHAnsi" w:hAnsiTheme="minorHAnsi"/>
            <w:color w:val="auto"/>
          </w:rPr>
          <w:commentReference w:id="160"/>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t>
      </w:r>
      <w:r>
        <w:lastRenderedPageBreak/>
        <w:t xml:space="preserve">whereas </w:t>
      </w:r>
      <w:r>
        <w:rPr>
          <w:i/>
        </w:rPr>
        <w:t>KRAS</w:t>
      </w:r>
      <w:r>
        <w:t xml:space="preserve"> G12D mutations were most likely attributable to clock-like mutations (Fig. </w:t>
      </w:r>
      <w:r w:rsidR="009C3F0C" w:rsidRPr="009C3F0C">
        <w:t>1</w:t>
      </w:r>
      <w:r>
        <w:t>d</w:t>
      </w:r>
      <w:ins w:id="162" w:author="Joshua Cook" w:date="2020-10-05T15:04:00Z">
        <w:r w:rsidR="00AB0309">
          <w:t>, Supplementary Fig. 3</w:t>
        </w:r>
      </w:ins>
      <w:ins w:id="163"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164" w:author="Joshua Cook" w:date="2020-10-05T15:08:00Z">
        <w:r w:rsidR="00AB0309">
          <w:t xml:space="preserve">, </w:t>
        </w:r>
      </w:ins>
      <w:ins w:id="165" w:author="Joshua Cook" w:date="2020-10-05T15:09:00Z">
        <w:r w:rsidR="00AB0309">
          <w:t xml:space="preserve">Supplementary Fig. 2c, </w:t>
        </w:r>
      </w:ins>
      <w:ins w:id="166" w:author="Joshua Cook" w:date="2020-10-05T15:08:00Z">
        <w:r w:rsidR="00AB0309">
          <w:t>Supplementary Fig. 3c</w:t>
        </w:r>
      </w:ins>
      <w:r>
        <w:t xml:space="preserve">), the most common </w:t>
      </w:r>
      <w:r>
        <w:rPr>
          <w:i/>
        </w:rPr>
        <w:t>KRAS</w:t>
      </w:r>
      <w:r>
        <w:t xml:space="preserve"> mutation in that cancer. </w:t>
      </w:r>
      <w:del w:id="167" w:author="Joshua Cook" w:date="2020-10-14T12:44:00Z">
        <w:r w:rsidDel="009C3F0C">
          <w:delText xml:space="preserve">Finally, </w:delText>
        </w:r>
      </w:del>
      <w:r>
        <w:t xml:space="preserve">SBS8, of unknown etiology, had a substantial probability of causing </w:t>
      </w:r>
      <w:del w:id="168" w:author="Joshua Cook" w:date="2020-10-16T12:30:00Z">
        <w:r w:rsidDel="00150EC1">
          <w:delText xml:space="preserve">some </w:delText>
        </w:r>
      </w:del>
      <w:ins w:id="169" w:author="Joshua Cook" w:date="2020-10-16T12:30:00Z">
        <w:r w:rsidR="00150EC1">
          <w:t xml:space="preserve">several </w:t>
        </w:r>
      </w:ins>
      <w:r>
        <w:t xml:space="preserve">of the </w:t>
      </w:r>
      <w:r>
        <w:rPr>
          <w:i/>
        </w:rPr>
        <w:t>KRAS</w:t>
      </w:r>
      <w:r>
        <w:t xml:space="preserve"> alleles, particularly G12V, across all four cancers</w:t>
      </w:r>
      <w:ins w:id="170" w:author="Joshua Cook" w:date="2020-10-05T15:09:00Z">
        <w:r w:rsidR="00AB0309">
          <w:t xml:space="preserve"> (Fig. </w:t>
        </w:r>
      </w:ins>
      <w:ins w:id="171" w:author="Joshua Cook" w:date="2020-10-14T12:46:00Z">
        <w:r w:rsidR="009C3F0C" w:rsidRPr="009C3F0C">
          <w:t>1</w:t>
        </w:r>
      </w:ins>
      <w:ins w:id="172"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173" w:author="Joshua Cook" w:date="2020-10-16T12:30:00Z">
        <w:r w:rsidR="00150EC1">
          <w:t xml:space="preserve">likely </w:t>
        </w:r>
      </w:ins>
      <w:r>
        <w:t xml:space="preserve">the </w:t>
      </w:r>
      <w:del w:id="174" w:author="Joshua Cook" w:date="2020-10-16T12:30:00Z">
        <w:r w:rsidDel="00150EC1">
          <w:delText xml:space="preserve">main </w:delText>
        </w:r>
      </w:del>
      <w:ins w:id="175" w:author="Joshua Cook" w:date="2020-10-16T12:30:00Z">
        <w:r w:rsidR="00150EC1">
          <w:t xml:space="preserve">primary </w:t>
        </w:r>
      </w:ins>
      <w:r>
        <w:t>cause for Q61H mutations in PAAD</w:t>
      </w:r>
      <w:ins w:id="176" w:author="Joshua Cook" w:date="2020-10-05T15:10:00Z">
        <w:r w:rsidR="00AB0309">
          <w:t xml:space="preserve"> (Fig. 1d, Supplementary Fig. 3d)</w:t>
        </w:r>
      </w:ins>
      <w:r>
        <w:t>.</w:t>
      </w:r>
    </w:p>
    <w:p w14:paraId="2D31CB7D" w14:textId="4FFFAF48" w:rsidR="00E0297D" w:rsidRDefault="00FD56C1">
      <w:pPr>
        <w:pStyle w:val="Heading2"/>
      </w:pPr>
      <w:bookmarkStart w:id="177"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77"/>
    </w:p>
    <w:p w14:paraId="2B4AF5BA" w14:textId="77777777" w:rsidR="0091198C" w:rsidRDefault="00FD56C1" w:rsidP="00AB0309">
      <w:pPr>
        <w:pStyle w:val="BodyText"/>
        <w:rPr>
          <w:ins w:id="178"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179" w:author="Joshua Cook" w:date="2020-10-05T15:11:00Z">
        <w:r w:rsidDel="00AB0309">
          <w:delText xml:space="preserve">in each tumor sample </w:delText>
        </w:r>
      </w:del>
      <w:r>
        <w:t xml:space="preserve">based on the frequency of mutations in the same trinucleotide context throughout the </w:t>
      </w:r>
      <w:ins w:id="180" w:author="Joshua Cook" w:date="2020-10-05T15:11:00Z">
        <w:r w:rsidR="00AB0309">
          <w:t xml:space="preserve">exome or </w:t>
        </w:r>
      </w:ins>
      <w:r>
        <w:t xml:space="preserve">genome (Fig. </w:t>
      </w:r>
      <w:r w:rsidR="009C3F0C" w:rsidRPr="009C3F0C">
        <w:t>2</w:t>
      </w:r>
      <w:ins w:id="181" w:author="Joshua Cook" w:date="2020-10-05T15:12:00Z">
        <w:r w:rsidR="00AB0309">
          <w:rPr>
            <w:rStyle w:val="Hyperlink"/>
          </w:rPr>
          <w:t>a</w:t>
        </w:r>
      </w:ins>
      <w:r>
        <w:t xml:space="preserve">; Supplementary Table 6). </w:t>
      </w:r>
      <w:commentRangeStart w:id="182"/>
      <w:r>
        <w:t>The null hypothesis tested was that</w:t>
      </w:r>
      <w:commentRangeEnd w:id="182"/>
      <w:r w:rsidR="00BA1C5E">
        <w:rPr>
          <w:rStyle w:val="CommentReference"/>
          <w:rFonts w:asciiTheme="minorHAnsi" w:eastAsia="MS Mincho" w:hAnsiTheme="minorHAnsi"/>
          <w:color w:val="auto"/>
        </w:rPr>
        <w:commentReference w:id="182"/>
      </w:r>
      <w:r>
        <w:t xml:space="preserve">, </w:t>
      </w:r>
      <w:commentRangeStart w:id="183"/>
      <w:r>
        <w:t xml:space="preserve">assuming the cancer would acquire a </w:t>
      </w:r>
      <w:r>
        <w:rPr>
          <w:i/>
        </w:rPr>
        <w:t>KRAS</w:t>
      </w:r>
      <w:r>
        <w:t xml:space="preserve"> </w:t>
      </w:r>
      <w:proofErr w:type="spellStart"/>
      <w:r>
        <w:t>mutation</w:t>
      </w:r>
      <w:del w:id="184" w:author="Joshua Cook" w:date="2020-12-01T12:43:00Z">
        <w:r w:rsidDel="00BA1C5E">
          <w:delText xml:space="preserve">, any </w:delText>
        </w:r>
      </w:del>
      <w:ins w:id="185" w:author="Joshua Cook" w:date="2020-12-01T12:43:00Z">
        <w:r w:rsidR="00BA1C5E">
          <w:t>and</w:t>
        </w:r>
        <w:proofErr w:type="spellEnd"/>
        <w:r w:rsidR="00BA1C5E">
          <w:t xml:space="preserve"> </w:t>
        </w:r>
      </w:ins>
      <w:r>
        <w:t>one of the common alleles (found in greater than 3% of the tumor samples for a given cancer) was sufficient</w:t>
      </w:r>
      <w:commentRangeEnd w:id="183"/>
      <w:r w:rsidR="00BA1C5E">
        <w:rPr>
          <w:rStyle w:val="CommentReference"/>
          <w:rFonts w:asciiTheme="minorHAnsi" w:eastAsia="MS Mincho" w:hAnsiTheme="minorHAnsi"/>
          <w:color w:val="auto"/>
        </w:rPr>
        <w:commentReference w:id="183"/>
      </w:r>
      <w:del w:id="186"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187" w:author="Joshua Cook" w:date="2020-12-01T12:46:00Z">
        <w:r w:rsidR="0091198C">
          <w:t xml:space="preserve"> </w:t>
        </w:r>
      </w:ins>
      <w:ins w:id="188" w:author="Joshua Cook" w:date="2020-12-01T12:47:00Z">
        <w:r w:rsidR="0091198C">
          <w:t>(Fig 2a  and Supplementary Table 6)</w:t>
        </w:r>
      </w:ins>
      <w:r>
        <w:t xml:space="preserve">. </w:t>
      </w:r>
    </w:p>
    <w:p w14:paraId="6A5845F0" w14:textId="6BC76E1D" w:rsidR="00E0297D" w:rsidDel="00AF38EE" w:rsidRDefault="00FD56C1" w:rsidP="00AB0309">
      <w:pPr>
        <w:pStyle w:val="BodyText"/>
        <w:rPr>
          <w:del w:id="189" w:author="Joshua Cook" w:date="2020-10-14T09:16:00Z"/>
        </w:rPr>
      </w:pPr>
      <w:del w:id="190" w:author="Joshua Cook" w:date="2020-10-29T08:53:00Z">
        <w:r w:rsidDel="004F5917">
          <w:delText xml:space="preserve">The alleles below the diagonal line were predicted to be more frequent than observed, while those above the line were more frequently observed than predicted. </w:delText>
        </w:r>
      </w:del>
      <w:r>
        <w:t>In COAD, G13D was predicted to be the most frequent allele</w:t>
      </w:r>
      <w:ins w:id="191" w:author="Joshua Cook" w:date="2020-12-01T12:47:00Z">
        <w:r w:rsidR="0091198C">
          <w:t xml:space="preserve"> (27%) but was observed less frequently (20%)</w:t>
        </w:r>
      </w:ins>
      <w:r>
        <w:t>.</w:t>
      </w:r>
      <w:ins w:id="192" w:author="Joshua Cook" w:date="2020-12-01T12:47:00Z">
        <w:r w:rsidR="0091198C">
          <w:t xml:space="preserve"> The frequencies of G12S and A146T mutations were also</w:t>
        </w:r>
      </w:ins>
      <w:ins w:id="193" w:author="Joshua Cook" w:date="2020-12-01T12:48:00Z">
        <w:r w:rsidR="0091198C">
          <w:t xml:space="preserve"> overestimated, whereas</w:t>
        </w:r>
      </w:ins>
      <w:r>
        <w:t xml:space="preserve"> G12D/V </w:t>
      </w:r>
      <w:r>
        <w:lastRenderedPageBreak/>
        <w:t>mutations were considerably underestimated</w:t>
      </w:r>
      <w:ins w:id="194" w:author="Joshua Cook" w:date="2020-12-01T12:48:00Z">
        <w:r w:rsidR="0091198C">
          <w:t>. All are statistically significant and are denoted by triangles in Fig. 2a</w:t>
        </w:r>
      </w:ins>
      <w:r>
        <w:t xml:space="preserve"> (Chi-squared test,</w:t>
      </w:r>
      <w:ins w:id="195" w:author="Joshua Cook" w:date="2020-10-16T12:31:00Z">
        <w:r w:rsidR="00B52A8B">
          <w:t xml:space="preserve"> </w:t>
        </w:r>
        <w:commentRangeStart w:id="196"/>
        <w:r w:rsidR="00B52A8B">
          <w:t>FDR-</w:t>
        </w:r>
      </w:ins>
      <w:ins w:id="197" w:author="Joshua Cook" w:date="2020-10-16T12:32:00Z">
        <w:r w:rsidR="00B52A8B">
          <w:t>adjusted</w:t>
        </w:r>
      </w:ins>
      <w:r>
        <w:t xml:space="preserve"> </w:t>
      </w:r>
      <w:commentRangeEnd w:id="196"/>
      <w:r w:rsidR="00B52A8B">
        <w:rPr>
          <w:rStyle w:val="CommentReference"/>
          <w:rFonts w:asciiTheme="minorHAnsi" w:eastAsia="MS Mincho" w:hAnsiTheme="minorHAnsi"/>
          <w:color w:val="auto"/>
        </w:rPr>
        <w:commentReference w:id="196"/>
      </w:r>
      <w:r>
        <w:t>p &lt; 0.05</w:t>
      </w:r>
      <w:del w:id="198" w:author="Joshua Cook" w:date="2020-12-01T12:48:00Z">
        <w:r w:rsidDel="0091198C">
          <w:delText>, triangles</w:delText>
        </w:r>
      </w:del>
      <w:r>
        <w:t>)</w:t>
      </w:r>
      <w:del w:id="199" w:author="Joshua Cook" w:date="2020-12-01T12:48:00Z">
        <w:r w:rsidDel="0091198C">
          <w:delText>;</w:delText>
        </w:r>
      </w:del>
      <w:del w:id="200"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01" w:author="Joshua Cook" w:date="2020-12-01T12:49:00Z">
        <w:r w:rsidDel="0091198C">
          <w:delText xml:space="preserve">though </w:delText>
        </w:r>
      </w:del>
      <w:ins w:id="202"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03"/>
      <w:ins w:id="204" w:author="Joshua Cook" w:date="2020-09-01T12:52:00Z">
        <w:r w:rsidR="00693E84">
          <w:t xml:space="preserve">an </w:t>
        </w:r>
      </w:ins>
      <w:commentRangeEnd w:id="203"/>
      <w:ins w:id="205" w:author="Joshua Cook" w:date="2020-10-05T15:14:00Z">
        <w:r w:rsidR="00506185">
          <w:rPr>
            <w:rStyle w:val="CommentReference"/>
            <w:rFonts w:asciiTheme="minorHAnsi" w:eastAsiaTheme="minorHAnsi" w:hAnsiTheme="minorHAnsi"/>
            <w:color w:val="auto"/>
          </w:rPr>
          <w:commentReference w:id="203"/>
        </w:r>
      </w:ins>
      <w:r>
        <w:t xml:space="preserve">actual frequency of 35.7% of </w:t>
      </w:r>
      <w:r>
        <w:rPr>
          <w:i/>
        </w:rPr>
        <w:t>KRAS</w:t>
      </w:r>
      <w:r>
        <w:t xml:space="preserve"> mutations. In PAAD, all of the alleles were observed at a significantly different frequency than predicted by mutational signatures.</w:t>
      </w:r>
      <w:ins w:id="206" w:author="Joshua Cook" w:date="2020-10-05T15:14:00Z">
        <w:r w:rsidR="00E56414">
          <w:t xml:space="preserve"> In particular, the G12R mutation is expected to </w:t>
        </w:r>
      </w:ins>
      <w:ins w:id="207" w:author="Joshua Cook" w:date="2020-10-05T15:15:00Z">
        <w:r w:rsidR="00E56414">
          <w:t xml:space="preserve">occur in </w:t>
        </w:r>
      </w:ins>
      <w:ins w:id="208" w:author="Joshua Cook" w:date="2020-10-15T15:25:00Z">
        <w:r w:rsidR="00D33C2A">
          <w:t>5.2</w:t>
        </w:r>
      </w:ins>
      <w:ins w:id="209" w:author="Joshua Cook" w:date="2020-10-05T15:15:00Z">
        <w:r w:rsidR="00E56414">
          <w:t xml:space="preserve">% of PAAD tumors, </w:t>
        </w:r>
      </w:ins>
      <w:ins w:id="210" w:author="Joshua Cook" w:date="2020-10-05T15:16:00Z">
        <w:r w:rsidR="00E56414">
          <w:t xml:space="preserve">which is far below the actual frequency of </w:t>
        </w:r>
      </w:ins>
      <w:ins w:id="211" w:author="Joshua Cook" w:date="2020-10-15T15:25:00Z">
        <w:r w:rsidR="00D33C2A">
          <w:t>16.7</w:t>
        </w:r>
      </w:ins>
      <w:ins w:id="212" w:author="Joshua Cook" w:date="2020-10-05T15:16:00Z">
        <w:r w:rsidR="00E56414">
          <w:t>%.</w:t>
        </w:r>
      </w:ins>
      <w:ins w:id="213" w:author="Joshua Cook" w:date="2020-10-14T09:16:00Z">
        <w:r w:rsidR="00AF38EE">
          <w:t xml:space="preserve"> </w:t>
        </w:r>
      </w:ins>
    </w:p>
    <w:p w14:paraId="007A1EC2" w14:textId="4A3BF903" w:rsidR="00AB7EB2" w:rsidRDefault="00C01861" w:rsidP="00C464FC">
      <w:pPr>
        <w:pStyle w:val="BodyText"/>
      </w:pPr>
      <w:ins w:id="214" w:author="Joshua Cook" w:date="2020-10-14T09:15:00Z">
        <w:r>
          <w:t>Overall, t</w:t>
        </w:r>
      </w:ins>
      <w:del w:id="215" w:author="Joshua Cook" w:date="2020-10-14T09:15:00Z">
        <w:r w:rsidR="00FD56C1" w:rsidDel="00C01861">
          <w:delText>T</w:delText>
        </w:r>
      </w:del>
      <w:r w:rsidR="00FD56C1">
        <w:t xml:space="preserve">he correlations between the observed and predicted </w:t>
      </w:r>
      <w:commentRangeStart w:id="216"/>
      <w:ins w:id="217" w:author="Joshua Cook" w:date="2020-10-15T15:27:00Z">
        <w:r w:rsidR="00D33C2A" w:rsidRPr="00D33C2A">
          <w:rPr>
            <w:i/>
            <w:iCs/>
          </w:rPr>
          <w:t>KRAS</w:t>
        </w:r>
        <w:r w:rsidR="00D33C2A">
          <w:t xml:space="preserve"> </w:t>
        </w:r>
      </w:ins>
      <w:commentRangeEnd w:id="216"/>
      <w:ins w:id="218" w:author="Joshua Cook" w:date="2020-10-16T12:33:00Z">
        <w:r w:rsidR="00B52A8B">
          <w:rPr>
            <w:rStyle w:val="CommentReference"/>
            <w:rFonts w:asciiTheme="minorHAnsi" w:eastAsia="MS Mincho" w:hAnsiTheme="minorHAnsi"/>
            <w:color w:val="auto"/>
          </w:rPr>
          <w:commentReference w:id="216"/>
        </w:r>
      </w:ins>
      <w:r w:rsidR="00FD56C1">
        <w:t xml:space="preserve">allele frequencies for each cancer </w:t>
      </w:r>
      <w:del w:id="219" w:author="Joshua Cook" w:date="2020-10-14T09:13:00Z">
        <w:r w:rsidR="00FD56C1" w:rsidDel="00C01861">
          <w:delText xml:space="preserve">were </w:delText>
        </w:r>
      </w:del>
      <w:del w:id="220" w:author="Joshua Cook" w:date="2020-10-14T09:12:00Z">
        <w:r w:rsidR="00FD56C1" w:rsidDel="00C01861">
          <w:delText>low</w:delText>
        </w:r>
      </w:del>
      <w:ins w:id="221" w:author="Joshua Cook" w:date="2020-10-14T09:12:00Z">
        <w:r>
          <w:t>ranged</w:t>
        </w:r>
      </w:ins>
      <w:ins w:id="222" w:author="Joshua Cook" w:date="2020-10-06T07:40:00Z">
        <w:r w:rsidR="0024336F">
          <w:t xml:space="preserve"> </w:t>
        </w:r>
      </w:ins>
      <w:ins w:id="223" w:author="Joshua Cook" w:date="2020-10-14T09:12:00Z">
        <w:r>
          <w:t>from</w:t>
        </w:r>
      </w:ins>
      <w:ins w:id="224" w:author="Joshua Cook" w:date="2020-10-06T07:40:00Z">
        <w:r w:rsidR="0024336F">
          <w:t xml:space="preserve"> 0.4 </w:t>
        </w:r>
      </w:ins>
      <w:ins w:id="225" w:author="Joshua Cook" w:date="2020-10-14T09:12:00Z">
        <w:r>
          <w:t>to</w:t>
        </w:r>
      </w:ins>
      <w:ins w:id="226" w:author="Joshua Cook" w:date="2020-10-06T07:40:00Z">
        <w:r w:rsidR="0024336F">
          <w:t xml:space="preserve"> 0.6</w:t>
        </w:r>
      </w:ins>
      <w:ins w:id="227" w:author="Joshua Cook" w:date="2020-10-27T07:35:00Z">
        <w:r w:rsidR="0077437A">
          <w:t xml:space="preserve"> (or 0.7-0.9 when restricted to just G12 alleles)</w:t>
        </w:r>
      </w:ins>
      <w:r w:rsidR="00FD56C1">
        <w:t>,</w:t>
      </w:r>
      <w:ins w:id="228" w:author="Joshua Cook" w:date="2020-10-14T09:13:00Z">
        <w:r>
          <w:t xml:space="preserve"> </w:t>
        </w:r>
      </w:ins>
      <w:ins w:id="229" w:author="Joshua Cook" w:date="2020-12-01T13:07:00Z">
        <w:r w:rsidR="00A6436D">
          <w:t>Although, t</w:t>
        </w:r>
      </w:ins>
      <w:ins w:id="230" w:author="Joshua Cook" w:date="2020-10-14T09:15:00Z">
        <w:r>
          <w:t>h</w:t>
        </w:r>
      </w:ins>
      <w:ins w:id="231" w:author="Joshua Cook" w:date="2020-10-14T09:20:00Z">
        <w:r w:rsidR="00100011">
          <w:t>e relatively high correlations</w:t>
        </w:r>
      </w:ins>
      <w:del w:id="232" w:author="Joshua Cook" w:date="2020-12-01T13:08:00Z">
        <w:r w:rsidR="00FD56C1" w:rsidDel="00A6436D">
          <w:delText xml:space="preserve"> indicat</w:delText>
        </w:r>
      </w:del>
      <w:del w:id="233" w:author="Joshua Cook" w:date="2020-10-14T09:15:00Z">
        <w:r w:rsidR="00FD56C1" w:rsidDel="00C01861">
          <w:delText>ing</w:delText>
        </w:r>
      </w:del>
      <w:del w:id="234"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35" w:author="Joshua Cook" w:date="2020-10-27T07:35:00Z">
        <w:r w:rsidR="0077437A">
          <w:t>,</w:t>
        </w:r>
      </w:ins>
      <w:ins w:id="236" w:author="Joshua Cook" w:date="2020-10-14T09:20:00Z">
        <w:r w:rsidR="00100011">
          <w:t xml:space="preserve"> </w:t>
        </w:r>
      </w:ins>
      <w:ins w:id="237" w:author="Joshua Cook" w:date="2020-10-14T12:54:00Z">
        <w:r w:rsidR="00C464FC">
          <w:t xml:space="preserve">the </w:t>
        </w:r>
      </w:ins>
      <w:ins w:id="238" w:author="Joshua Cook" w:date="2020-10-14T12:55:00Z">
        <w:r w:rsidR="00C464FC">
          <w:t xml:space="preserve">significant </w:t>
        </w:r>
      </w:ins>
      <w:ins w:id="239" w:author="Joshua Cook" w:date="2020-12-01T13:08:00Z">
        <w:r w:rsidR="00A6436D">
          <w:t>discrepancy</w:t>
        </w:r>
      </w:ins>
      <w:ins w:id="240" w:author="Joshua Cook" w:date="2020-10-14T12:55:00Z">
        <w:r w:rsidR="00C464FC">
          <w:t xml:space="preserve"> between observed and predicted frequencies</w:t>
        </w:r>
      </w:ins>
      <w:ins w:id="241" w:author="Joshua Cook" w:date="2020-10-14T12:53:00Z">
        <w:r w:rsidR="00C464FC">
          <w:t xml:space="preserve"> suggest</w:t>
        </w:r>
      </w:ins>
      <w:ins w:id="242" w:author="Joshua Cook" w:date="2020-12-01T13:08:00Z">
        <w:r w:rsidR="00A6436D">
          <w:t>s</w:t>
        </w:r>
      </w:ins>
      <w:ins w:id="243" w:author="Joshua Cook" w:date="2020-10-14T12:53:00Z">
        <w:r w:rsidR="00C464FC">
          <w:t xml:space="preserve"> that </w:t>
        </w:r>
      </w:ins>
      <w:ins w:id="244" w:author="Joshua Cook" w:date="2020-10-14T12:56:00Z">
        <w:r w:rsidR="00C464FC">
          <w:t xml:space="preserve">the allelic distributions of </w:t>
        </w:r>
        <w:r w:rsidR="00C464FC" w:rsidRPr="00C464FC">
          <w:rPr>
            <w:i/>
            <w:iCs/>
          </w:rPr>
          <w:t>KRAS</w:t>
        </w:r>
        <w:r w:rsidR="00C464FC">
          <w:t xml:space="preserve"> </w:t>
        </w:r>
      </w:ins>
      <w:ins w:id="245" w:author="Joshua Cook" w:date="2020-10-14T12:53:00Z">
        <w:r w:rsidR="00C464FC">
          <w:t>were</w:t>
        </w:r>
      </w:ins>
      <w:ins w:id="246" w:author="Joshua Cook" w:date="2020-10-14T09:21:00Z">
        <w:r w:rsidR="00100011">
          <w:t xml:space="preserve"> </w:t>
        </w:r>
      </w:ins>
      <w:r w:rsidR="00FD56C1">
        <w:t xml:space="preserve">not </w:t>
      </w:r>
      <w:del w:id="247" w:author="Joshua Cook" w:date="2020-12-01T13:09:00Z">
        <w:r w:rsidR="00FD56C1" w:rsidDel="00A6436D">
          <w:delText xml:space="preserve">strictly </w:delText>
        </w:r>
      </w:del>
      <w:ins w:id="248" w:author="Joshua Cook" w:date="2020-12-01T13:09:00Z">
        <w:r w:rsidR="00A6436D">
          <w:t xml:space="preserve">solely </w:t>
        </w:r>
      </w:ins>
      <w:r w:rsidR="00FD56C1">
        <w:t>determined by the prevalence of their respective causative single nucleotide substitutions.</w:t>
      </w:r>
      <w:del w:id="249"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0.5. 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24EB3779" w:rsidR="0074108C" w:rsidRDefault="00FD56C1" w:rsidP="00AB0309">
      <w:pPr>
        <w:pStyle w:val="BodyText"/>
        <w:rPr>
          <w:ins w:id="250" w:author="Joshua Cook" w:date="2020-12-01T13:14:00Z"/>
        </w:rPr>
      </w:pPr>
      <w:del w:id="251" w:author="Joshua Cook" w:date="2020-12-01T13:09:00Z">
        <w:r w:rsidDel="00A6436D">
          <w:lastRenderedPageBreak/>
          <w:delText xml:space="preserve">In addition to estimating the distribution of the common </w:delText>
        </w:r>
        <w:r w:rsidDel="00A6436D">
          <w:rPr>
            <w:i/>
          </w:rPr>
          <w:delText>KRAS</w:delText>
        </w:r>
        <w:r w:rsidDel="00A6436D">
          <w:delText xml:space="preserve"> alleles for each cancer, w</w:delText>
        </w:r>
      </w:del>
      <w:ins w:id="252" w:author="Joshua Cook" w:date="2020-12-01T13:09:00Z">
        <w:r w:rsidR="00A6436D">
          <w:t>W</w:t>
        </w:r>
      </w:ins>
      <w:r>
        <w:t>e</w:t>
      </w:r>
      <w:ins w:id="253" w:author="Joshua Cook" w:date="2020-12-01T13:09:00Z">
        <w:r w:rsidR="00A6436D">
          <w:t xml:space="preserve"> also</w:t>
        </w:r>
      </w:ins>
      <w:r>
        <w:t xml:space="preserve"> conducted a similar analysis considering </w:t>
      </w:r>
      <w:ins w:id="254" w:author="Joshua Cook" w:date="2020-12-01T13:09:00Z">
        <w:r w:rsidR="00A6436D">
          <w:t>those alleles that were left out in the above analysis due to their low observed frequency in a given tumor type but are f</w:t>
        </w:r>
      </w:ins>
      <w:ins w:id="255" w:author="Joshua Cook" w:date="2020-12-01T13:10:00Z">
        <w:r w:rsidR="00A6436D">
          <w:t xml:space="preserve">requent in another tumor type </w:t>
        </w:r>
      </w:ins>
      <w:del w:id="256" w:author="Joshua Cook" w:date="2020-12-01T13:10:00Z">
        <w:r w:rsidDel="00A6436D">
          <w:delText xml:space="preserve">all of the alleles found frequently in at least one of the cancer types </w:delText>
        </w:r>
      </w:del>
      <w:r>
        <w:t>(</w:t>
      </w:r>
      <w:r w:rsidR="00761EF9">
        <w:t xml:space="preserve">Supplementary Fig. </w:t>
      </w:r>
      <w:ins w:id="257" w:author="Joshua Cook" w:date="2020-10-16T09:49:00Z">
        <w:r w:rsidR="00D07981">
          <w:t>4</w:t>
        </w:r>
      </w:ins>
      <w:del w:id="258" w:author="Joshua Cook" w:date="2020-10-16T09:49:00Z">
        <w:r w:rsidR="00761EF9" w:rsidDel="00D07981">
          <w:delText>2</w:delText>
        </w:r>
      </w:del>
      <w:r>
        <w:t xml:space="preserve">; Supplementary Table 7). The alleles never or rarely found in </w:t>
      </w:r>
      <w:del w:id="259" w:author="Joshua Cook" w:date="2020-12-01T13:10:00Z">
        <w:r w:rsidDel="00A6436D">
          <w:delText xml:space="preserve">each </w:delText>
        </w:r>
      </w:del>
      <w:ins w:id="260" w:author="Joshua Cook" w:date="2020-12-01T13:10:00Z">
        <w:r w:rsidR="00A6436D">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261" w:author="Joshua Cook" w:date="2020-12-01T13:10:00Z">
        <w:r w:rsidDel="00A6436D">
          <w:delText xml:space="preserve">the fact that </w:delText>
        </w:r>
      </w:del>
      <w:r>
        <w:rPr>
          <w:i/>
        </w:rPr>
        <w:t>KRAS</w:t>
      </w:r>
      <w:ins w:id="262" w:author="Joshua Cook" w:date="2020-12-01T13:10:00Z">
        <w:r w:rsidR="00A6436D">
          <w:rPr>
            <w:i/>
          </w:rPr>
          <w:t xml:space="preserve"> </w:t>
        </w:r>
      </w:ins>
      <w:del w:id="263" w:author="Joshua Cook" w:date="2020-12-01T13:11:00Z">
        <w:r w:rsidDel="00A6436D">
          <w:delText xml:space="preserve"> </w:delText>
        </w:r>
      </w:del>
      <w:r>
        <w:t xml:space="preserve">A146T </w:t>
      </w:r>
      <w:ins w:id="264" w:author="Joshua Cook" w:date="2020-12-01T13:11:00Z">
        <w:r w:rsidR="00A6436D">
          <w:rPr>
            <w:iCs/>
          </w:rPr>
          <w:t xml:space="preserve">was predicted to be </w:t>
        </w:r>
        <w:commentRangeStart w:id="265"/>
        <w:r w:rsidR="00A6436D">
          <w:rPr>
            <w:iCs/>
          </w:rPr>
          <w:t xml:space="preserve">8.9% </w:t>
        </w:r>
      </w:ins>
      <w:commentRangeEnd w:id="265"/>
      <w:ins w:id="266" w:author="Joshua Cook" w:date="2020-12-01T13:12:00Z">
        <w:r w:rsidR="00A6436D">
          <w:rPr>
            <w:rStyle w:val="CommentReference"/>
            <w:rFonts w:asciiTheme="minorHAnsi" w:eastAsia="MS Mincho" w:hAnsiTheme="minorHAnsi"/>
            <w:color w:val="auto"/>
          </w:rPr>
          <w:commentReference w:id="265"/>
        </w:r>
      </w:ins>
      <w:ins w:id="267" w:author="Joshua Cook" w:date="2020-12-01T13:11:00Z">
        <w:r w:rsidR="00A6436D">
          <w:rPr>
            <w:iCs/>
          </w:rPr>
          <w:t xml:space="preserve">but </w:t>
        </w:r>
      </w:ins>
      <w:r>
        <w:t xml:space="preserve">is exceedingly rare in PAAD, </w:t>
      </w:r>
      <w:del w:id="268" w:author="Joshua Cook" w:date="2020-12-01T13:11:00Z">
        <w:r w:rsidDel="00A6436D">
          <w:delText xml:space="preserve">though predicted to represent 8.9% of </w:delText>
        </w:r>
        <w:r w:rsidDel="00A6436D">
          <w:rPr>
            <w:i/>
          </w:rPr>
          <w:delText>KRAS</w:delText>
        </w:r>
        <w:r w:rsidDel="00A6436D">
          <w:delText xml:space="preserve"> mutations, agrees</w:delText>
        </w:r>
      </w:del>
      <w:ins w:id="269" w:author="Joshua Cook" w:date="2020-12-01T13:11:00Z">
        <w:r w:rsidR="00A6436D">
          <w:t>consistent</w:t>
        </w:r>
      </w:ins>
      <w:r>
        <w:t xml:space="preserve"> with the previous </w:t>
      </w:r>
      <w:del w:id="270" w:author="Joshua Cook" w:date="2020-12-01T13:11:00Z">
        <w:r w:rsidDel="00A6436D">
          <w:delText xml:space="preserve">determination </w:delText>
        </w:r>
      </w:del>
      <w:ins w:id="271" w:author="Joshua Cook" w:date="2020-12-01T13:11:00Z">
        <w:r w:rsidR="00A6436D">
          <w:t xml:space="preserve">experiment </w:t>
        </w:r>
      </w:ins>
      <w:r>
        <w:t xml:space="preserve">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3FD1356B" w:rsidR="0069155B" w:rsidRPr="002E7B22" w:rsidRDefault="00A6436D" w:rsidP="009111CC">
      <w:pPr>
        <w:pStyle w:val="BodyText"/>
        <w:rPr>
          <w:ins w:id="272" w:author="Joshua Cook" w:date="2020-10-13T10:13:00Z"/>
        </w:rPr>
      </w:pPr>
      <w:commentRangeStart w:id="273"/>
      <w:ins w:id="274" w:author="Joshua Cook" w:date="2020-12-01T13:14:00Z">
        <w:r w:rsidRPr="00A6436D">
          <w:t xml:space="preserve">Another </w:t>
        </w:r>
      </w:ins>
      <w:commentRangeEnd w:id="273"/>
      <w:ins w:id="275" w:author="Joshua Cook" w:date="2020-12-01T13:21:00Z">
        <w:r w:rsidR="002E7B22">
          <w:rPr>
            <w:rStyle w:val="CommentReference"/>
            <w:rFonts w:asciiTheme="minorHAnsi" w:eastAsia="MS Mincho" w:hAnsiTheme="minorHAnsi"/>
            <w:color w:val="auto"/>
          </w:rPr>
          <w:commentReference w:id="273"/>
        </w:r>
      </w:ins>
      <w:commentRangeStart w:id="276"/>
      <w:ins w:id="277" w:author="Joshua Cook" w:date="2020-12-01T13:14:00Z">
        <w:r w:rsidRPr="00A6436D">
          <w:t xml:space="preserve">approach </w:t>
        </w:r>
      </w:ins>
      <w:commentRangeEnd w:id="276"/>
      <w:ins w:id="278" w:author="Joshua Cook" w:date="2020-12-02T15:53:00Z">
        <w:r w:rsidR="00363F7C">
          <w:rPr>
            <w:rStyle w:val="CommentReference"/>
            <w:rFonts w:asciiTheme="minorHAnsi" w:eastAsia="MS Mincho" w:hAnsiTheme="minorHAnsi"/>
            <w:color w:val="auto"/>
          </w:rPr>
          <w:commentReference w:id="276"/>
        </w:r>
      </w:ins>
      <w:ins w:id="279" w:author="Joshua Cook" w:date="2020-12-01T13:14:00Z">
        <w:r w:rsidRPr="00A6436D">
          <w:t xml:space="preserve">to examine the impact of mutagenic processes on allele-specificity was to compare the probability of obtaining the </w:t>
        </w:r>
        <w:r w:rsidRPr="00A6436D">
          <w:rPr>
            <w:i/>
            <w:iCs/>
          </w:rPr>
          <w:t>KRAS</w:t>
        </w:r>
        <w:r w:rsidRPr="00A6436D">
          <w:t xml:space="preserve"> mutation with those of obtaining a different </w:t>
        </w:r>
        <w:r w:rsidRPr="00A6436D">
          <w:rPr>
            <w:i/>
            <w:iCs/>
          </w:rPr>
          <w:t>KRAS</w:t>
        </w:r>
        <w:r w:rsidRPr="00A6436D">
          <w:t xml:space="preserve"> mutant allele or </w:t>
        </w:r>
        <w:r w:rsidRPr="00A6436D">
          <w:rPr>
            <w:i/>
            <w:iCs/>
          </w:rPr>
          <w:t>KRAS</w:t>
        </w:r>
        <w:r w:rsidRPr="00A6436D">
          <w:t xml:space="preserve"> WT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(FDR-adjusted p-value &lt; 0.05; Wilcoxon rank-sum test). Interestingly, the </w:t>
        </w:r>
        <w:r w:rsidRPr="00A6436D">
          <w:rPr>
            <w:i/>
          </w:rPr>
          <w:t>KRAS</w:t>
        </w:r>
        <w:r w:rsidRPr="00A6436D">
          <w:rPr>
            <w:iCs/>
          </w:rPr>
          <w:t xml:space="preserve"> G12V mutation in COAD is likely to be caused by mutational signature SBS8 (Fig. 1d, Supplementary Fig. 2a, Supplementary Fig. 3a). </w:t>
        </w:r>
      </w:ins>
      <w:ins w:id="280" w:author="Joshua Cook" w:date="2020-10-13T10:22:00Z">
        <w:r w:rsidR="0069155B">
          <w:rPr>
            <w:iCs/>
          </w:rPr>
          <w:t>The cause of this signature is c</w:t>
        </w:r>
      </w:ins>
      <w:ins w:id="281"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82" w:author="Joshua Cook" w:date="2020-10-13T10:24:00Z">
        <w:r w:rsidR="00A27B5F">
          <w:rPr>
            <w:iCs/>
          </w:rPr>
          <w:t>that did obtain</w:t>
        </w:r>
      </w:ins>
      <w:ins w:id="283" w:author="Joshua Cook" w:date="2020-10-14T13:32:00Z">
        <w:r w:rsidR="009E6D03">
          <w:rPr>
            <w:iCs/>
          </w:rPr>
          <w:t xml:space="preserve"> the allele </w:t>
        </w:r>
      </w:ins>
      <w:ins w:id="284" w:author="Joshua Cook" w:date="2020-10-13T10:30:00Z">
        <w:r w:rsidR="00235C71">
          <w:rPr>
            <w:iCs/>
          </w:rPr>
          <w:t xml:space="preserve">compared to </w:t>
        </w:r>
        <w:r w:rsidR="00235C71">
          <w:rPr>
            <w:i/>
          </w:rPr>
          <w:t>KRAS</w:t>
        </w:r>
        <w:r w:rsidR="00235C71">
          <w:rPr>
            <w:iCs/>
          </w:rPr>
          <w:t xml:space="preserve"> WT LUAD tumor samples</w:t>
        </w:r>
      </w:ins>
      <w:ins w:id="285" w:author="Joshua Cook" w:date="2020-10-13T10:24:00Z">
        <w:r w:rsidR="00A27B5F">
          <w:rPr>
            <w:iCs/>
          </w:rPr>
          <w:t xml:space="preserve"> is likely due to the strong association between this mutation and signature SBS4 induced by carcinogens in to</w:t>
        </w:r>
      </w:ins>
      <w:ins w:id="286" w:author="Joshua Cook" w:date="2020-10-13T10:25:00Z">
        <w:r w:rsidR="00A27B5F">
          <w:rPr>
            <w:iCs/>
          </w:rPr>
          <w:t>bacco smoke.</w:t>
        </w:r>
      </w:ins>
      <w:ins w:id="287" w:author="Joshua Cook" w:date="2020-10-14T13:32:00Z">
        <w:r w:rsidR="009E6D03">
          <w:rPr>
            <w:iCs/>
          </w:rPr>
          <w:t xml:space="preserve"> However,</w:t>
        </w:r>
      </w:ins>
      <w:ins w:id="288" w:author="Joshua Cook" w:date="2020-10-16T12:38:00Z">
        <w:r w:rsidR="009111CC">
          <w:rPr>
            <w:iCs/>
          </w:rPr>
          <w:t xml:space="preserve"> no difference was detected between</w:t>
        </w:r>
      </w:ins>
      <w:ins w:id="289"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90" w:author="Joshua Cook" w:date="2020-10-13T10:32:00Z">
        <w:r w:rsidR="00235C71" w:rsidRPr="009E6D03">
          <w:rPr>
            <w:iCs/>
          </w:rPr>
          <w:t xml:space="preserve"> </w:t>
        </w:r>
      </w:ins>
      <w:ins w:id="291" w:author="Joshua Cook" w:date="2020-10-14T13:33:00Z">
        <w:r w:rsidR="009E6D03">
          <w:rPr>
            <w:iCs/>
          </w:rPr>
          <w:t>indicat</w:t>
        </w:r>
      </w:ins>
      <w:ins w:id="292" w:author="Joshua Cook" w:date="2020-10-16T12:39:00Z">
        <w:r w:rsidR="009111CC">
          <w:rPr>
            <w:iCs/>
          </w:rPr>
          <w:t xml:space="preserve">ing </w:t>
        </w:r>
      </w:ins>
      <w:ins w:id="293" w:author="Joshua Cook" w:date="2020-10-14T13:34:00Z">
        <w:r w:rsidR="009E6D03">
          <w:rPr>
            <w:iCs/>
          </w:rPr>
          <w:lastRenderedPageBreak/>
          <w:t xml:space="preserve">that this mutagenic force is not specifically favoring </w:t>
        </w:r>
      </w:ins>
      <w:ins w:id="294" w:author="Joshua Cook" w:date="2020-10-14T13:37:00Z">
        <w:r w:rsidR="009E6D03">
          <w:rPr>
            <w:iCs/>
          </w:rPr>
          <w:t xml:space="preserve">the </w:t>
        </w:r>
      </w:ins>
      <w:ins w:id="295" w:author="Joshua Cook" w:date="2020-10-14T13:34:00Z">
        <w:r w:rsidR="009E6D03">
          <w:rPr>
            <w:iCs/>
          </w:rPr>
          <w:t>G12C</w:t>
        </w:r>
      </w:ins>
      <w:ins w:id="296" w:author="Joshua Cook" w:date="2020-10-14T13:37:00Z">
        <w:r w:rsidR="009E6D03">
          <w:rPr>
            <w:iCs/>
          </w:rPr>
          <w:t xml:space="preserve"> allele</w:t>
        </w:r>
      </w:ins>
      <w:ins w:id="297" w:author="Joshua Cook" w:date="2020-10-14T13:34:00Z">
        <w:r w:rsidR="009E6D03">
          <w:rPr>
            <w:iCs/>
          </w:rPr>
          <w:t xml:space="preserve">. </w:t>
        </w:r>
      </w:ins>
      <w:ins w:id="298" w:author="Joshua Cook" w:date="2020-10-13T10:32:00Z">
        <w:r w:rsidR="00235C71">
          <w:rPr>
            <w:iCs/>
          </w:rPr>
          <w:t xml:space="preserve">Overall, these results </w:t>
        </w:r>
      </w:ins>
      <w:ins w:id="299" w:author="Joshua Cook" w:date="2020-10-16T12:39:00Z">
        <w:r w:rsidR="009111CC">
          <w:rPr>
            <w:iCs/>
          </w:rPr>
          <w:t>suggest</w:t>
        </w:r>
      </w:ins>
      <w:ins w:id="300" w:author="Joshua Cook" w:date="2020-10-13T10:32:00Z">
        <w:r w:rsidR="00235C71">
          <w:rPr>
            <w:iCs/>
          </w:rPr>
          <w:t xml:space="preserve"> </w:t>
        </w:r>
      </w:ins>
      <w:ins w:id="301" w:author="Joshua Cook" w:date="2020-10-13T10:33:00Z">
        <w:r w:rsidR="00235C71">
          <w:rPr>
            <w:iCs/>
          </w:rPr>
          <w:t xml:space="preserve">that the probability of </w:t>
        </w:r>
      </w:ins>
      <w:ins w:id="302" w:author="Joshua Cook" w:date="2020-10-16T12:40:00Z">
        <w:r w:rsidR="009111CC">
          <w:rPr>
            <w:iCs/>
          </w:rPr>
          <w:t xml:space="preserve">acquiring </w:t>
        </w:r>
      </w:ins>
      <w:ins w:id="303" w:author="Joshua Cook" w:date="2020-10-13T10:33:00Z">
        <w:r w:rsidR="00235C71">
          <w:rPr>
            <w:iCs/>
          </w:rPr>
          <w:t xml:space="preserve">a particular </w:t>
        </w:r>
        <w:r w:rsidR="00235C71">
          <w:rPr>
            <w:i/>
          </w:rPr>
          <w:t>KRAS</w:t>
        </w:r>
        <w:r w:rsidR="00235C71">
          <w:rPr>
            <w:iCs/>
          </w:rPr>
          <w:t xml:space="preserve"> allele </w:t>
        </w:r>
      </w:ins>
      <w:ins w:id="304" w:author="Joshua Cook" w:date="2020-10-16T12:40:00Z">
        <w:r w:rsidR="009111CC">
          <w:rPr>
            <w:iCs/>
          </w:rPr>
          <w:t>was</w:t>
        </w:r>
      </w:ins>
      <w:ins w:id="305" w:author="Joshua Cook" w:date="2020-10-13T10:33:00Z">
        <w:r w:rsidR="00235C71">
          <w:rPr>
            <w:iCs/>
          </w:rPr>
          <w:t xml:space="preserve"> </w:t>
        </w:r>
      </w:ins>
      <w:ins w:id="306"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962C60">
      <w:pPr>
        <w:pStyle w:val="BodyText"/>
      </w:pPr>
      <w:del w:id="307" w:author="Joshua Cook" w:date="2020-10-06T08:45:00Z">
        <w:r w:rsidDel="00962C60">
          <w:delText>Thus, while it is likely</w:delText>
        </w:r>
      </w:del>
      <w:del w:id="308"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09" w:author="Joshua Cook" w:date="2020-10-14T09:09:00Z">
        <w:r w:rsidR="00C01861">
          <w:t xml:space="preserve">Taken together, these results indicate that </w:t>
        </w:r>
      </w:ins>
      <w:ins w:id="310" w:author="Joshua Cook" w:date="2020-12-01T13:23:00Z">
        <w:r w:rsidR="002E7B22">
          <w:t xml:space="preserve">while </w:t>
        </w:r>
      </w:ins>
      <w:ins w:id="311"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12" w:author="Joshua Cook" w:date="2020-10-14T09:10:00Z">
        <w:r w:rsidR="00C01861">
          <w:t xml:space="preserve"> Rather</w:t>
        </w:r>
      </w:ins>
      <w:r>
        <w:t xml:space="preserve">, </w:t>
      </w:r>
      <w:ins w:id="313" w:author="Joshua Cook" w:date="2020-09-02T16:15:00Z">
        <w:r w:rsidR="009D5517">
          <w:t xml:space="preserve">how </w:t>
        </w:r>
      </w:ins>
      <w:r>
        <w:t xml:space="preserve">the </w:t>
      </w:r>
      <w:del w:id="314" w:author="Joshua Cook" w:date="2020-10-14T13:40:00Z">
        <w:r w:rsidDel="008E3226">
          <w:delText xml:space="preserve">particular </w:delText>
        </w:r>
      </w:del>
      <w:ins w:id="315" w:author="Joshua Cook" w:date="2020-10-14T13:40:00Z">
        <w:r w:rsidR="008E3226">
          <w:t xml:space="preserve">unique </w:t>
        </w:r>
      </w:ins>
      <w:r>
        <w:t xml:space="preserve">biological properties of </w:t>
      </w:r>
      <w:del w:id="316" w:author="Joshua Cook" w:date="2020-10-14T13:44:00Z">
        <w:r w:rsidDel="008E3226">
          <w:delText xml:space="preserve">the </w:delText>
        </w:r>
      </w:del>
      <w:ins w:id="317" w:author="Joshua Cook" w:date="2020-10-14T13:44:00Z">
        <w:r w:rsidR="008E3226">
          <w:t xml:space="preserve">an </w:t>
        </w:r>
      </w:ins>
      <w:r>
        <w:t>allele</w:t>
      </w:r>
      <w:ins w:id="318" w:author="Joshua Cook" w:date="2020-10-14T13:44:00Z">
        <w:r w:rsidR="008E3226">
          <w:t xml:space="preserve"> </w:t>
        </w:r>
      </w:ins>
      <w:del w:id="319" w:author="Joshua Cook" w:date="2020-10-14T13:44:00Z">
        <w:r w:rsidDel="008E3226">
          <w:delText>s</w:delText>
        </w:r>
      </w:del>
      <w:ins w:id="320" w:author="Joshua Cook" w:date="2020-09-02T16:15:00Z">
        <w:r w:rsidR="009D5517">
          <w:t>interact with the pre-existing signaling context of the tissue</w:t>
        </w:r>
      </w:ins>
      <w:ins w:id="321" w:author="Joshua Cook" w:date="2020-10-14T13:40:00Z">
        <w:r w:rsidR="008E3226">
          <w:t>, often</w:t>
        </w:r>
      </w:ins>
      <w:ins w:id="322" w:author="Joshua Cook" w:date="2020-09-02T16:15:00Z">
        <w:r w:rsidR="009D5517">
          <w:t xml:space="preserve"> </w:t>
        </w:r>
      </w:ins>
      <w:ins w:id="323" w:author="Joshua Cook" w:date="2020-10-14T13:40:00Z">
        <w:r w:rsidR="008E3226">
          <w:t>modified by</w:t>
        </w:r>
      </w:ins>
      <w:ins w:id="324" w:author="Joshua Cook" w:date="2020-09-02T16:15:00Z">
        <w:r w:rsidR="009D5517">
          <w:t xml:space="preserve"> additiona</w:t>
        </w:r>
      </w:ins>
      <w:ins w:id="325" w:author="Joshua Cook" w:date="2020-09-02T16:16:00Z">
        <w:r w:rsidR="009D5517">
          <w:t>l mutational events</w:t>
        </w:r>
      </w:ins>
      <w:ins w:id="326" w:author="Joshua Cook" w:date="2020-10-14T13:40:00Z">
        <w:r w:rsidR="008E3226">
          <w:t>,</w:t>
        </w:r>
      </w:ins>
      <w:r>
        <w:t xml:space="preserve"> </w:t>
      </w:r>
      <w:ins w:id="327" w:author="Joshua Cook" w:date="2020-10-14T13:41:00Z">
        <w:r w:rsidR="008E3226">
          <w:t>is</w:t>
        </w:r>
      </w:ins>
      <w:ins w:id="328" w:author="Joshua Cook" w:date="2020-10-14T13:43:00Z">
        <w:r w:rsidR="008E3226">
          <w:t xml:space="preserve"> likely</w:t>
        </w:r>
      </w:ins>
      <w:ins w:id="329" w:author="Joshua Cook" w:date="2020-10-14T13:41:00Z">
        <w:r w:rsidR="008E3226">
          <w:t xml:space="preserve"> a </w:t>
        </w:r>
      </w:ins>
      <w:ins w:id="330" w:author="Joshua Cook" w:date="2020-10-14T13:42:00Z">
        <w:r w:rsidR="008E3226">
          <w:t>crucial fact</w:t>
        </w:r>
      </w:ins>
      <w:ins w:id="331" w:author="Joshua Cook" w:date="2020-10-14T13:43:00Z">
        <w:r w:rsidR="008E3226">
          <w:t>or in</w:t>
        </w:r>
      </w:ins>
      <w:ins w:id="332" w:author="Joshua Cook" w:date="2020-10-14T13:44:00Z">
        <w:r w:rsidR="008E3226">
          <w:t xml:space="preserve"> determining</w:t>
        </w:r>
      </w:ins>
      <w:ins w:id="333" w:author="Joshua Cook" w:date="2020-10-14T13:41:00Z">
        <w:r w:rsidR="008E3226">
          <w:t xml:space="preserve"> </w:t>
        </w:r>
      </w:ins>
      <w:del w:id="334" w:author="Joshua Cook" w:date="2020-09-02T16:16:00Z">
        <w:r w:rsidDel="009D5517">
          <w:delText>drive</w:delText>
        </w:r>
      </w:del>
      <w:r>
        <w:t xml:space="preserve"> </w:t>
      </w:r>
      <w:del w:id="335" w:author="Joshua Cook" w:date="2020-10-14T13:44:00Z">
        <w:r w:rsidDel="008E3226">
          <w:delText xml:space="preserve">their </w:delText>
        </w:r>
      </w:del>
      <w:ins w:id="336" w:author="Joshua Cook" w:date="2020-10-14T13:44:00Z">
        <w:r w:rsidR="008E3226">
          <w:t xml:space="preserve">its </w:t>
        </w:r>
      </w:ins>
      <w:del w:id="337" w:author="Joshua Cook" w:date="2020-09-02T16:15:00Z">
        <w:r w:rsidDel="009D5517">
          <w:delText>selection</w:delText>
        </w:r>
      </w:del>
      <w:ins w:id="338" w:author="Joshua Cook" w:date="2020-09-02T16:15:00Z">
        <w:r w:rsidR="009D5517">
          <w:t>frequency</w:t>
        </w:r>
      </w:ins>
      <w:ins w:id="339" w:author="Joshua Cook" w:date="2020-09-02T16:17:00Z">
        <w:r w:rsidR="009D5517">
          <w:t xml:space="preserve"> in cancer</w:t>
        </w:r>
      </w:ins>
      <w:ins w:id="340" w:author="Joshua Cook" w:date="2020-09-02T16:18:00Z">
        <w:r w:rsidR="009D5517">
          <w:t xml:space="preserve">. This </w:t>
        </w:r>
      </w:ins>
      <w:ins w:id="341" w:author="Joshua Cook" w:date="2020-10-05T15:20:00Z">
        <w:r w:rsidR="00E56414">
          <w:t>explanation</w:t>
        </w:r>
      </w:ins>
      <w:ins w:id="342" w:author="Joshua Cook" w:date="2020-10-14T13:45:00Z">
        <w:r w:rsidR="008E3226">
          <w:t xml:space="preserve"> for the </w:t>
        </w:r>
      </w:ins>
      <w:ins w:id="343" w:author="Joshua Cook" w:date="2020-10-14T13:48:00Z">
        <w:r w:rsidR="008E3226">
          <w:t xml:space="preserve">distribution </w:t>
        </w:r>
      </w:ins>
      <w:ins w:id="344" w:author="Joshua Cook" w:date="2020-10-14T13:46:00Z">
        <w:r w:rsidR="008E3226">
          <w:t xml:space="preserve">of </w:t>
        </w:r>
        <w:r w:rsidR="008E3226" w:rsidRPr="008E3226">
          <w:rPr>
            <w:i/>
            <w:iCs/>
          </w:rPr>
          <w:t>KRAS</w:t>
        </w:r>
        <w:r w:rsidR="008E3226">
          <w:t xml:space="preserve"> alleles</w:t>
        </w:r>
      </w:ins>
      <w:del w:id="345" w:author="Joshua Cook" w:date="2020-09-02T16:18:00Z">
        <w:r w:rsidDel="009D5517">
          <w:delText>,</w:delText>
        </w:r>
      </w:del>
      <w:r>
        <w:t xml:space="preserve"> warrant</w:t>
      </w:r>
      <w:ins w:id="346" w:author="Joshua Cook" w:date="2020-09-02T16:18:00Z">
        <w:r w:rsidR="009D5517">
          <w:t>ed</w:t>
        </w:r>
      </w:ins>
      <w:del w:id="347"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48" w:name="X670d48590497755420eb7ade7f0d07d38957bb7"/>
      <w:r>
        <w:t xml:space="preserve">The </w:t>
      </w:r>
      <w:r>
        <w:rPr>
          <w:i/>
        </w:rPr>
        <w:t>KRAS</w:t>
      </w:r>
      <w:r>
        <w:t xml:space="preserve"> alleles have distinct comutation networks.</w:t>
      </w:r>
      <w:bookmarkEnd w:id="348"/>
    </w:p>
    <w:p w14:paraId="32562779" w14:textId="6BC58DA7"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51812382"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w:t>
      </w:r>
      <w:r>
        <w:lastRenderedPageBreak/>
        <w:t xml:space="preserve">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349" w:author="Joshua Cook" w:date="2020-10-16T08:57:00Z">
        <w:r w:rsidR="00D90811">
          <w:t xml:space="preserve"> </w:t>
        </w:r>
      </w:ins>
      <w:commentRangeStart w:id="350"/>
      <w:ins w:id="351" w:author="Joshua Cook" w:date="2020-10-16T09:04:00Z">
        <w:r w:rsidR="00D90811">
          <w:t xml:space="preserve">To reduce the </w:t>
        </w:r>
      </w:ins>
      <w:ins w:id="352" w:author="Joshua Cook" w:date="2020-10-16T09:05:00Z">
        <w:r w:rsidR="00D90811">
          <w:t xml:space="preserve">number of </w:t>
        </w:r>
      </w:ins>
      <w:ins w:id="353" w:author="Joshua Cook" w:date="2020-10-16T09:04:00Z">
        <w:r w:rsidR="00D90811">
          <w:t xml:space="preserve">false positive interactions, </w:t>
        </w:r>
      </w:ins>
      <w:ins w:id="354" w:author="Joshua Cook" w:date="2020-10-16T09:05:00Z">
        <w:r w:rsidR="00D90811">
          <w:t>multiple filters were app</w:t>
        </w:r>
      </w:ins>
      <w:ins w:id="355" w:author="Joshua Cook" w:date="2020-10-16T09:06:00Z">
        <w:r w:rsidR="00D90811">
          <w:t xml:space="preserve">lied to restrict which genes were tested, including </w:t>
        </w:r>
      </w:ins>
      <w:ins w:id="356" w:author="Joshua Cook" w:date="2020-10-16T09:04:00Z">
        <w:r w:rsidR="00D90811">
          <w:t>o</w:t>
        </w:r>
      </w:ins>
      <w:ins w:id="357" w:author="Joshua Cook" w:date="2020-10-16T09:03:00Z">
        <w:r w:rsidR="00D90811">
          <w:t xml:space="preserve">nly </w:t>
        </w:r>
      </w:ins>
      <w:ins w:id="358" w:author="Joshua Cook" w:date="2020-10-16T09:06:00Z">
        <w:r w:rsidR="00D90811">
          <w:t xml:space="preserve">testing for </w:t>
        </w:r>
      </w:ins>
      <w:ins w:id="359" w:author="Joshua Cook" w:date="2020-10-16T09:07:00Z">
        <w:r w:rsidR="002038EB">
          <w:t xml:space="preserve">increased or reduced </w:t>
        </w:r>
      </w:ins>
      <w:ins w:id="360" w:author="Joshua Cook" w:date="2020-10-16T09:06:00Z">
        <w:r w:rsidR="00D90811">
          <w:t xml:space="preserve">comutation interactions with </w:t>
        </w:r>
      </w:ins>
      <w:ins w:id="361" w:author="Joshua Cook" w:date="2020-10-16T09:03:00Z">
        <w:r w:rsidR="00D90811">
          <w:t xml:space="preserve">genes mutated in at least 1% or 2% of </w:t>
        </w:r>
      </w:ins>
      <w:ins w:id="362" w:author="Joshua Cook" w:date="2020-10-16T09:04:00Z">
        <w:r w:rsidR="00D90811">
          <w:t>tumor</w:t>
        </w:r>
      </w:ins>
      <w:ins w:id="363" w:author="Joshua Cook" w:date="2020-10-16T09:07:00Z">
        <w:r w:rsidR="00D90811">
          <w:t xml:space="preserve"> samples</w:t>
        </w:r>
      </w:ins>
      <w:ins w:id="364" w:author="Joshua Cook" w:date="2020-10-16T09:04:00Z">
        <w:r w:rsidR="00D90811">
          <w:t xml:space="preserve"> of a cancer type, </w:t>
        </w:r>
      </w:ins>
      <w:ins w:id="365" w:author="Joshua Cook" w:date="2020-10-16T09:05:00Z">
        <w:r w:rsidR="00D90811">
          <w:t>respectively</w:t>
        </w:r>
      </w:ins>
      <w:ins w:id="366" w:author="Joshua Cook" w:date="2020-10-16T09:08:00Z">
        <w:r w:rsidR="002038EB">
          <w:t xml:space="preserve"> (see Methods)</w:t>
        </w:r>
      </w:ins>
      <w:ins w:id="367" w:author="Joshua Cook" w:date="2020-10-16T09:09:00Z">
        <w:r w:rsidR="002038EB">
          <w:t>.</w:t>
        </w:r>
        <w:commentRangeEnd w:id="350"/>
        <w:r w:rsidR="002038EB">
          <w:rPr>
            <w:rStyle w:val="CommentReference"/>
            <w:rFonts w:asciiTheme="minorHAnsi" w:eastAsia="MS Mincho" w:hAnsiTheme="minorHAnsi"/>
            <w:color w:val="auto"/>
          </w:rPr>
          <w:commentReference w:id="350"/>
        </w:r>
      </w:ins>
      <w:ins w:id="368" w:author="Joshua Cook" w:date="2020-10-15T15:14:00Z">
        <w:r w:rsidR="001704A8">
          <w:t xml:space="preserve"> </w:t>
        </w:r>
      </w:ins>
      <w:r>
        <w:t xml:space="preserve"> 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369" w:author="Joshua Cook" w:date="2020-09-03T12:22:00Z">
        <w:r w:rsidR="00ED53B9">
          <w:rPr>
            <w:iCs/>
          </w:rPr>
          <w:t xml:space="preserve"> </w:t>
        </w:r>
        <w:commentRangeStart w:id="370"/>
        <w:r w:rsidR="00ED53B9">
          <w:rPr>
            <w:iCs/>
          </w:rPr>
          <w:t>(primarily V600E mutations)</w:t>
        </w:r>
      </w:ins>
      <w:r>
        <w:t xml:space="preserve">, </w:t>
      </w:r>
      <w:r>
        <w:rPr>
          <w:i/>
        </w:rPr>
        <w:t>APC</w:t>
      </w:r>
      <w:ins w:id="371" w:author="Joshua Cook" w:date="2020-09-03T12:22:00Z">
        <w:r w:rsidR="00ED53B9">
          <w:rPr>
            <w:i/>
          </w:rPr>
          <w:t xml:space="preserve"> </w:t>
        </w:r>
        <w:r w:rsidR="00ED53B9">
          <w:rPr>
            <w:iCs/>
          </w:rPr>
          <w:t>(mostly nonsense truncating mutations)</w:t>
        </w:r>
      </w:ins>
      <w:r>
        <w:t xml:space="preserve">, and </w:t>
      </w:r>
      <w:r>
        <w:rPr>
          <w:i/>
        </w:rPr>
        <w:t>TP53</w:t>
      </w:r>
      <w:ins w:id="372" w:author="Joshua Cook" w:date="2020-09-03T12:23:00Z">
        <w:r w:rsidR="00ED53B9">
          <w:rPr>
            <w:iCs/>
          </w:rPr>
          <w:t xml:space="preserve"> (primarily </w:t>
        </w:r>
      </w:ins>
      <w:ins w:id="373" w:author="Joshua Cook" w:date="2020-10-16T14:00:00Z">
        <w:r w:rsidR="00316500">
          <w:rPr>
            <w:iCs/>
          </w:rPr>
          <w:t xml:space="preserve">mutations </w:t>
        </w:r>
      </w:ins>
      <w:ins w:id="374" w:author="Joshua Cook" w:date="2020-09-03T12:23:00Z">
        <w:r w:rsidR="00ED53B9">
          <w:rPr>
            <w:iCs/>
          </w:rPr>
          <w:t xml:space="preserve">in </w:t>
        </w:r>
      </w:ins>
      <w:ins w:id="375" w:author="Joshua Cook" w:date="2020-10-16T14:00:00Z">
        <w:r w:rsidR="00316500">
          <w:rPr>
            <w:iCs/>
          </w:rPr>
          <w:t xml:space="preserve">the </w:t>
        </w:r>
      </w:ins>
      <w:ins w:id="376" w:author="Joshua Cook" w:date="2020-09-03T12:23:00Z">
        <w:r w:rsidR="00ED53B9">
          <w:rPr>
            <w:iCs/>
          </w:rPr>
          <w:t>sequence encoding the DNA binding domain of the protein)</w:t>
        </w:r>
      </w:ins>
      <w:commentRangeEnd w:id="370"/>
      <w:ins w:id="377" w:author="Joshua Cook" w:date="2020-10-15T15:18:00Z">
        <w:r w:rsidR="008B6610">
          <w:rPr>
            <w:rStyle w:val="CommentReference"/>
            <w:rFonts w:asciiTheme="minorHAnsi" w:eastAsia="MS Mincho" w:hAnsiTheme="minorHAnsi"/>
            <w:color w:val="auto"/>
          </w:rPr>
          <w:commentReference w:id="370"/>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AB0309">
      <w:pPr>
        <w:pStyle w:val="BodyText"/>
        <w:rPr>
          <w:ins w:id="378"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379" w:author="Joshua Cook" w:date="2020-09-01T12:54:00Z">
        <w:r w:rsidR="00693E84">
          <w:t xml:space="preserve"> </w:t>
        </w:r>
        <w:commentRangeStart w:id="380"/>
        <w:r w:rsidR="00693E84">
          <w:t>or tumor suppressor genes</w:t>
        </w:r>
      </w:ins>
      <w:commentRangeEnd w:id="380"/>
      <w:ins w:id="381" w:author="Joshua Cook" w:date="2020-10-16T14:01:00Z">
        <w:r w:rsidR="00316500">
          <w:t xml:space="preserve"> </w:t>
        </w:r>
      </w:ins>
      <w:ins w:id="382" w:author="Joshua Cook" w:date="2020-10-15T15:19:00Z">
        <w:r w:rsidR="008B6610">
          <w:rPr>
            <w:rStyle w:val="CommentReference"/>
            <w:rFonts w:asciiTheme="minorHAnsi" w:eastAsia="MS Mincho" w:hAnsiTheme="minorHAnsi"/>
            <w:color w:val="auto"/>
          </w:rPr>
          <w:commentReference w:id="380"/>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383"/>
      <w:ins w:id="384"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385" w:author="Joshua Cook" w:date="2020-09-03T12:25:00Z">
        <w:r w:rsidR="00ED53B9">
          <w:t xml:space="preserve">s, each </w:t>
        </w:r>
      </w:ins>
      <w:ins w:id="386" w:author="Joshua Cook" w:date="2020-09-03T13:33:00Z">
        <w:r w:rsidR="00033A6A">
          <w:t>likely</w:t>
        </w:r>
      </w:ins>
      <w:ins w:id="387" w:author="Joshua Cook" w:date="2020-09-03T12:25:00Z">
        <w:r w:rsidR="00ED53B9">
          <w:t xml:space="preserve"> having slightly different effects on hyperactivation of the protein. </w:t>
        </w:r>
      </w:ins>
      <w:ins w:id="388" w:author="Joshua Cook" w:date="2020-09-03T13:32:00Z">
        <w:r w:rsidR="00033A6A">
          <w:t>However</w:t>
        </w:r>
      </w:ins>
      <w:ins w:id="389" w:author="Joshua Cook" w:date="2020-09-03T12:25:00Z">
        <w:r w:rsidR="00ED53B9">
          <w:t>, specifically test</w:t>
        </w:r>
      </w:ins>
      <w:ins w:id="390" w:author="Joshua Cook" w:date="2020-09-03T13:32:00Z">
        <w:r w:rsidR="00033A6A">
          <w:t>ing</w:t>
        </w:r>
      </w:ins>
      <w:ins w:id="391" w:author="Joshua Cook" w:date="2020-09-03T12:26:00Z">
        <w:r w:rsidR="00ED53B9">
          <w:t xml:space="preserve"> for comutation between </w:t>
        </w:r>
        <w:r w:rsidR="00ED53B9">
          <w:rPr>
            <w:i/>
            <w:iCs/>
          </w:rPr>
          <w:t>KRAS</w:t>
        </w:r>
        <w:r w:rsidR="00ED53B9">
          <w:t xml:space="preserve"> alleles and </w:t>
        </w:r>
      </w:ins>
      <w:ins w:id="392" w:author="Joshua Cook" w:date="2020-09-03T12:27:00Z">
        <w:r w:rsidR="00ED53B9">
          <w:t xml:space="preserve">the most common </w:t>
        </w:r>
      </w:ins>
      <w:ins w:id="393" w:author="Joshua Cook" w:date="2020-09-03T12:26:00Z">
        <w:r w:rsidR="00ED53B9">
          <w:rPr>
            <w:i/>
            <w:iCs/>
          </w:rPr>
          <w:t>PIK3CA</w:t>
        </w:r>
      </w:ins>
      <w:ins w:id="394" w:author="Joshua Cook" w:date="2020-09-03T12:24:00Z">
        <w:r w:rsidR="00ED53B9">
          <w:t xml:space="preserve"> </w:t>
        </w:r>
      </w:ins>
      <w:ins w:id="395" w:author="Joshua Cook" w:date="2020-09-03T12:27:00Z">
        <w:r w:rsidR="00ED53B9">
          <w:t>mutations</w:t>
        </w:r>
      </w:ins>
      <w:ins w:id="396" w:author="Joshua Cook" w:date="2020-09-03T13:32:00Z">
        <w:r w:rsidR="00033A6A">
          <w:t xml:space="preserve"> did not reveal </w:t>
        </w:r>
      </w:ins>
      <w:ins w:id="397" w:author="Joshua Cook" w:date="2020-09-03T13:33:00Z">
        <w:r w:rsidR="00033A6A">
          <w:t xml:space="preserve">any </w:t>
        </w:r>
      </w:ins>
      <w:ins w:id="398" w:author="Joshua Cook" w:date="2020-09-03T13:32:00Z">
        <w:r w:rsidR="00033A6A">
          <w:t xml:space="preserve">strong </w:t>
        </w:r>
      </w:ins>
      <w:ins w:id="399" w:author="Joshua Cook" w:date="2020-09-03T13:33:00Z">
        <w:r w:rsidR="00033A6A">
          <w:t>preferences for</w:t>
        </w:r>
      </w:ins>
      <w:ins w:id="400" w:author="Joshua Cook" w:date="2020-09-03T13:34:00Z">
        <w:r w:rsidR="00033A6A">
          <w:t xml:space="preserve"> </w:t>
        </w:r>
      </w:ins>
      <w:ins w:id="401" w:author="Joshua Cook" w:date="2020-09-03T13:35:00Z">
        <w:r w:rsidR="00033A6A">
          <w:t>particular</w:t>
        </w:r>
      </w:ins>
      <w:ins w:id="402" w:author="Joshua Cook" w:date="2020-09-03T13:33:00Z">
        <w:r w:rsidR="00033A6A">
          <w:t xml:space="preserve"> activating </w:t>
        </w:r>
        <w:r w:rsidR="00033A6A">
          <w:rPr>
            <w:i/>
            <w:iCs/>
          </w:rPr>
          <w:t>PIK3CA</w:t>
        </w:r>
        <w:r w:rsidR="00033A6A">
          <w:t xml:space="preserve"> mutations</w:t>
        </w:r>
      </w:ins>
      <w:ins w:id="403" w:author="Joshua Cook" w:date="2020-09-03T12:27:00Z">
        <w:r w:rsidR="00ED53B9">
          <w:t>.</w:t>
        </w:r>
      </w:ins>
      <w:commentRangeEnd w:id="383"/>
      <w:ins w:id="404" w:author="Joshua Cook" w:date="2020-10-15T15:19:00Z">
        <w:r w:rsidR="008B6610">
          <w:rPr>
            <w:rStyle w:val="CommentReference"/>
            <w:rFonts w:asciiTheme="minorHAnsi" w:eastAsia="MS Mincho" w:hAnsiTheme="minorHAnsi"/>
            <w:color w:val="auto"/>
          </w:rPr>
          <w:commentReference w:id="383"/>
        </w:r>
      </w:ins>
      <w:ins w:id="405" w:author="Joshua Cook" w:date="2020-09-03T12:27:00Z">
        <w:r w:rsidR="00ED53B9">
          <w:t xml:space="preserve"> </w:t>
        </w:r>
      </w:ins>
    </w:p>
    <w:p w14:paraId="43ABE4FF" w14:textId="2272ADC5" w:rsidR="00E0297D" w:rsidRDefault="00FD56C1" w:rsidP="00AB0309">
      <w:pPr>
        <w:pStyle w:val="BodyText"/>
        <w:rPr>
          <w:ins w:id="406" w:author="Joshua Cook" w:date="2020-12-01T13:27:00Z"/>
        </w:rPr>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07"/>
      <w:ins w:id="408" w:author="Joshua Cook" w:date="2020-09-03T12:37:00Z">
        <w:r w:rsidR="00FB7D48">
          <w:rPr>
            <w:i/>
            <w:iCs/>
          </w:rPr>
          <w:t>KRAS</w:t>
        </w:r>
        <w:r w:rsidR="00FB7D48">
          <w:t xml:space="preserve"> G12V </w:t>
        </w:r>
      </w:ins>
      <w:ins w:id="409" w:author="Joshua Cook" w:date="2020-09-03T12:38:00Z">
        <w:r w:rsidR="00FB7D48">
          <w:t xml:space="preserve">had an increased rate of comutation with </w:t>
        </w:r>
        <w:r w:rsidR="00FB7D48">
          <w:rPr>
            <w:i/>
            <w:iCs/>
          </w:rPr>
          <w:t>TCF7L</w:t>
        </w:r>
      </w:ins>
      <w:ins w:id="410" w:author="Joshua Cook" w:date="2020-09-03T12:58:00Z">
        <w:r w:rsidR="00AD7434">
          <w:rPr>
            <w:i/>
            <w:iCs/>
          </w:rPr>
          <w:t>2</w:t>
        </w:r>
      </w:ins>
      <w:ins w:id="411" w:author="Joshua Cook" w:date="2020-10-16T14:03:00Z">
        <w:r w:rsidR="00316500">
          <w:t>,</w:t>
        </w:r>
      </w:ins>
      <w:ins w:id="412" w:author="Joshua Cook" w:date="2020-09-03T13:36:00Z">
        <w:r w:rsidR="00033A6A">
          <w:t xml:space="preserve"> which encodes TCF4</w:t>
        </w:r>
      </w:ins>
      <w:ins w:id="413" w:author="Joshua Cook" w:date="2020-09-03T13:43:00Z">
        <w:r w:rsidR="005630E7">
          <w:t xml:space="preserve">, a regulator of </w:t>
        </w:r>
        <w:proofErr w:type="spellStart"/>
        <w:r w:rsidR="005630E7">
          <w:t>Wnt</w:t>
        </w:r>
        <w:proofErr w:type="spellEnd"/>
        <w:r w:rsidR="005630E7">
          <w:t xml:space="preserve"> </w:t>
        </w:r>
      </w:ins>
      <w:ins w:id="414" w:author="Joshua Cook" w:date="2020-09-03T13:44:00Z">
        <w:r w:rsidR="00564332">
          <w:t>signaling</w:t>
        </w:r>
      </w:ins>
      <w:ins w:id="415" w:author="Joshua Cook" w:date="2020-09-03T14:42:00Z">
        <w:r w:rsidR="00EF4991">
          <w:t xml:space="preserve"> often dysregulated in COAD</w:t>
        </w:r>
      </w:ins>
      <w:ins w:id="416" w:author="Joshua Cook" w:date="2020-09-03T13:43:00Z">
        <w:r w:rsidR="00564332">
          <w:t xml:space="preserve"> </w:t>
        </w:r>
      </w:ins>
      <w:customXmlInsRangeStart w:id="417"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17"/>
          <w:r w:rsidR="003523EB" w:rsidRPr="003523EB">
            <w:rPr>
              <w:color w:val="000000"/>
              <w:vertAlign w:val="superscript"/>
            </w:rPr>
            <w:t>52–54</w:t>
          </w:r>
          <w:customXmlInsRangeStart w:id="418" w:author="Joshua Cook" w:date="2020-09-03T14:48:00Z"/>
        </w:sdtContent>
      </w:sdt>
      <w:customXmlInsRangeEnd w:id="418"/>
      <w:ins w:id="419" w:author="Joshua Cook" w:date="2020-09-03T14:36:00Z">
        <w:r w:rsidR="00EF4991">
          <w:t xml:space="preserve">, </w:t>
        </w:r>
        <w:r w:rsidR="00EF4991">
          <w:lastRenderedPageBreak/>
          <w:t>specifically the R488C mutation</w:t>
        </w:r>
      </w:ins>
      <w:ins w:id="420" w:author="Joshua Cook" w:date="2020-09-03T13:44:00Z">
        <w:r w:rsidR="00564332">
          <w:t>.</w:t>
        </w:r>
      </w:ins>
      <w:ins w:id="421" w:author="Joshua Cook" w:date="2020-09-03T12:37:00Z">
        <w:r w:rsidR="00FB7D48">
          <w:t xml:space="preserve"> </w:t>
        </w:r>
      </w:ins>
      <w:commentRangeEnd w:id="407"/>
      <w:ins w:id="422" w:author="Joshua Cook" w:date="2020-10-15T15:20:00Z">
        <w:r w:rsidR="008B6610">
          <w:rPr>
            <w:rStyle w:val="CommentReference"/>
            <w:rFonts w:asciiTheme="minorHAnsi" w:eastAsia="MS Mincho" w:hAnsiTheme="minorHAnsi"/>
            <w:color w:val="auto"/>
          </w:rPr>
          <w:commentReference w:id="407"/>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645C1D55" w14:textId="77366C58" w:rsidR="000423B1" w:rsidRDefault="000423B1" w:rsidP="00AB0309">
      <w:pPr>
        <w:pStyle w:val="BodyText"/>
      </w:pPr>
      <w:commentRangeStart w:id="423"/>
      <w:ins w:id="424" w:author="Joshua Cook" w:date="2020-12-01T13:28:00Z">
        <w:r>
          <w:t xml:space="preserve">It </w:t>
        </w:r>
      </w:ins>
      <w:commentRangeEnd w:id="423"/>
      <w:ins w:id="425" w:author="Joshua Cook" w:date="2020-12-01T13:30:00Z">
        <w:r>
          <w:rPr>
            <w:rStyle w:val="CommentReference"/>
            <w:rFonts w:asciiTheme="minorHAnsi" w:eastAsia="MS Mincho" w:hAnsiTheme="minorHAnsi"/>
            <w:color w:val="auto"/>
          </w:rPr>
          <w:commentReference w:id="423"/>
        </w:r>
      </w:ins>
      <w:ins w:id="426" w:author="Joshua Cook" w:date="2020-12-01T13:28:00Z">
        <w:r>
          <w:t>is important to note that m</w:t>
        </w:r>
      </w:ins>
      <w:ins w:id="427" w:author="Joshua Cook" w:date="2020-12-01T13:27:00Z">
        <w:r>
          <w:t xml:space="preserve">any of the comutation interactions identified from this allele-specific analysis were not identified from </w:t>
        </w:r>
      </w:ins>
      <w:ins w:id="428" w:author="Joshua Cook" w:date="2020-12-01T13:28:00Z">
        <w:r>
          <w:t xml:space="preserve">the gene-level </w:t>
        </w:r>
      </w:ins>
      <w:ins w:id="429" w:author="Joshua Cook" w:date="2020-12-01T13:27:00Z">
        <w:r>
          <w:t>analysis that disregard</w:t>
        </w:r>
      </w:ins>
      <w:ins w:id="430" w:author="Joshua Cook" w:date="2020-12-01T13:29:00Z">
        <w:r>
          <w:t xml:space="preserve">s </w:t>
        </w:r>
      </w:ins>
      <w:ins w:id="431" w:author="Joshua Cook" w:date="2020-12-01T13:27:00Z">
        <w:r>
          <w:t xml:space="preserve">the </w:t>
        </w:r>
        <w:r>
          <w:rPr>
            <w:i/>
            <w:iCs/>
          </w:rPr>
          <w:t>KRAS</w:t>
        </w:r>
        <w:r>
          <w:t xml:space="preserve"> allele </w:t>
        </w:r>
      </w:ins>
      <w:ins w:id="432" w:author="Joshua Cook" w:date="2020-12-01T13:29:00Z">
        <w:r>
          <w:t xml:space="preserve">information. </w:t>
        </w:r>
        <w:r w:rsidRPr="000423B1">
          <w:t>For instance, the number of genetic interactions with reduced comutation in non-allele-specific analysis was 105 for colon, whereas the number in allele-specific analysis was 63. Among these, only 35 were in common (Supplementary Fig. 5). The overlap for increased comutation and other tumor types are similarly small (Supplementary Fig. 5), underscoring the importance of allele-specific analysis.</w:t>
        </w:r>
      </w:ins>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33" w:author="Joshua Cook" w:date="2020-10-16T09:50:00Z">
        <w:r w:rsidR="00D07981">
          <w:t>6</w:t>
        </w:r>
      </w:ins>
      <w:del w:id="434" w:author="Joshua Cook" w:date="2020-10-16T09:50:00Z">
        <w:r w:rsidR="00761EF9" w:rsidDel="00D07981">
          <w:delText>3</w:delText>
        </w:r>
      </w:del>
      <w:ins w:id="435"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36" w:author="Joshua Cook" w:date="2020-10-16T09:50:00Z">
        <w:r w:rsidR="00D07981">
          <w:t>6</w:t>
        </w:r>
      </w:ins>
      <w:del w:id="437" w:author="Joshua Cook" w:date="2020-10-16T09:50:00Z">
        <w:r w:rsidR="00761EF9" w:rsidDel="00D07981">
          <w:delText>3</w:delText>
        </w:r>
      </w:del>
      <w:ins w:id="438" w:author="Joshua Cook" w:date="2020-10-16T14:04:00Z">
        <w:r w:rsidR="00316500">
          <w:t>b</w:t>
        </w:r>
      </w:ins>
      <w:r>
        <w:t xml:space="preserve">). There were several intriguing cellular processes enriched in the </w:t>
      </w:r>
      <w:r>
        <w:lastRenderedPageBreak/>
        <w:t xml:space="preserve">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39" w:author="Joshua Cook" w:date="2020-10-16T14:05:00Z">
        <w:r w:rsidDel="00316500">
          <w:delText xml:space="preserve"> (Fig. </w:delText>
        </w:r>
        <w:r w:rsidR="007C25F7" w:rsidRPr="00B24ECC" w:rsidDel="00316500">
          <w:delText>3</w:delText>
        </w:r>
        <w:r w:rsidDel="00316500">
          <w:delText>)</w:delText>
        </w:r>
      </w:del>
      <w:r>
        <w:t>.</w:t>
      </w:r>
    </w:p>
    <w:p w14:paraId="339E4D4A" w14:textId="6CC70D0F"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40" w:author="Joshua Cook" w:date="2020-10-16T14:05:00Z">
        <w:r w:rsidR="00316500">
          <w:t>7</w:t>
        </w:r>
      </w:ins>
      <w:del w:id="441"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442" w:author="Joshua Cook" w:date="2020-10-16T14:06:00Z">
        <w:r w:rsidR="00316500" w:rsidRPr="00316500">
          <w:t xml:space="preserve"> </w:t>
        </w:r>
        <w:commentRangeStart w:id="443"/>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44"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444"/>
          <w:r w:rsidR="003523EB" w:rsidRPr="003523EB">
            <w:rPr>
              <w:color w:val="000000"/>
              <w:vertAlign w:val="superscript"/>
            </w:rPr>
            <w:t>60,61</w:t>
          </w:r>
          <w:customXmlInsRangeStart w:id="445" w:author="Joshua Cook" w:date="2020-10-16T14:06:00Z"/>
        </w:sdtContent>
      </w:sdt>
      <w:customXmlInsRangeEnd w:id="445"/>
      <w:ins w:id="446"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43"/>
        <w:r w:rsidR="00316500">
          <w:rPr>
            <w:rStyle w:val="CommentReference"/>
            <w:rFonts w:asciiTheme="minorHAnsi" w:eastAsia="MS Mincho" w:hAnsiTheme="minorHAnsi"/>
            <w:color w:val="auto"/>
          </w:rPr>
          <w:commentReference w:id="443"/>
        </w:r>
      </w:ins>
    </w:p>
    <w:p w14:paraId="571140E9" w14:textId="016E2AEF" w:rsidR="008C714E" w:rsidRDefault="00FD56C1" w:rsidP="00AB0309">
      <w:pPr>
        <w:pStyle w:val="BodyText"/>
        <w:rPr>
          <w:ins w:id="447"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448" w:author="Joshua Cook" w:date="2020-10-16T09:51:00Z">
        <w:r w:rsidR="00D07981">
          <w:t>8</w:t>
        </w:r>
      </w:ins>
      <w:ins w:id="449" w:author="Joshua Cook" w:date="2020-10-16T14:07:00Z">
        <w:r w:rsidR="00316500">
          <w:t>a</w:t>
        </w:r>
      </w:ins>
      <w:del w:id="450"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451"/>
      <w:ins w:id="452" w:author="Joshua Cook" w:date="2020-09-01T14:01:00Z">
        <w:r w:rsidR="0053423F">
          <w:t xml:space="preserve"> or tumor suppressors</w:t>
        </w:r>
      </w:ins>
      <w:ins w:id="453" w:author="Joshua Cook" w:date="2020-10-14T15:54:00Z">
        <w:r w:rsidR="007C25F7" w:rsidRPr="007C25F7">
          <w:rPr>
            <w:color w:val="000000"/>
            <w:vertAlign w:val="superscript"/>
          </w:rPr>
          <w:t xml:space="preserve"> </w:t>
        </w:r>
      </w:ins>
      <w:commentRangeEnd w:id="451"/>
      <w:ins w:id="454" w:author="Joshua Cook" w:date="2020-10-15T15:20:00Z">
        <w:r w:rsidR="008B6610">
          <w:rPr>
            <w:rStyle w:val="CommentReference"/>
            <w:rFonts w:asciiTheme="minorHAnsi" w:eastAsia="MS Mincho" w:hAnsiTheme="minorHAnsi"/>
            <w:color w:val="auto"/>
          </w:rPr>
          <w:commentReference w:id="451"/>
        </w:r>
      </w:ins>
      <w:customXmlInsRangeStart w:id="455"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455"/>
          <w:r w:rsidR="003523EB" w:rsidRPr="003523EB">
            <w:rPr>
              <w:color w:val="000000"/>
              <w:vertAlign w:val="superscript"/>
            </w:rPr>
            <w:t>43,44</w:t>
          </w:r>
          <w:customXmlInsRangeStart w:id="456" w:author="Joshua Cook" w:date="2020-10-14T15:54:00Z"/>
        </w:sdtContent>
      </w:sdt>
      <w:customXmlInsRangeEnd w:id="456"/>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457" w:author="Joshua Cook" w:date="2020-10-16T09:51:00Z">
        <w:r w:rsidR="00D07981">
          <w:t>8</w:t>
        </w:r>
      </w:ins>
      <w:ins w:id="458" w:author="Joshua Cook" w:date="2020-10-16T14:07:00Z">
        <w:r w:rsidR="00316500">
          <w:t>c</w:t>
        </w:r>
      </w:ins>
      <w:del w:id="459"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460"/>
      <w:ins w:id="461" w:author="Joshua Cook" w:date="2020-09-08T12:42:00Z">
        <w:r w:rsidR="008C714E" w:rsidRPr="008B6610">
          <w:rPr>
            <w:i/>
            <w:iCs/>
          </w:rPr>
          <w:t>TP53</w:t>
        </w:r>
        <w:r w:rsidR="008C714E">
          <w:t xml:space="preserve"> was primarily mutated at known hotspots </w:t>
        </w:r>
      </w:ins>
      <w:ins w:id="462" w:author="Joshua Cook" w:date="2020-09-08T12:44:00Z">
        <w:r w:rsidR="006D62F5">
          <w:t>R175</w:t>
        </w:r>
      </w:ins>
      <w:ins w:id="463" w:author="Joshua Cook" w:date="2020-09-08T12:42:00Z">
        <w:r w:rsidR="008C714E">
          <w:t xml:space="preserve">, </w:t>
        </w:r>
      </w:ins>
      <w:ins w:id="464" w:author="Joshua Cook" w:date="2020-09-08T12:44:00Z">
        <w:r w:rsidR="006D62F5">
          <w:t>R248</w:t>
        </w:r>
      </w:ins>
      <w:ins w:id="465" w:author="Joshua Cook" w:date="2020-09-08T12:45:00Z">
        <w:r w:rsidR="006D62F5">
          <w:t xml:space="preserve">, </w:t>
        </w:r>
      </w:ins>
      <w:ins w:id="466" w:author="Joshua Cook" w:date="2020-09-08T12:44:00Z">
        <w:r w:rsidR="006D62F5">
          <w:t>R273</w:t>
        </w:r>
      </w:ins>
      <w:ins w:id="467" w:author="Joshua Cook" w:date="2020-09-08T12:45:00Z">
        <w:r w:rsidR="006D62F5">
          <w:t>, and R282</w:t>
        </w:r>
      </w:ins>
      <w:customXmlInsRangeStart w:id="468"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468"/>
          <w:r w:rsidR="003523EB" w:rsidRPr="003523EB">
            <w:rPr>
              <w:color w:val="000000"/>
              <w:vertAlign w:val="superscript"/>
            </w:rPr>
            <w:t>62–65</w:t>
          </w:r>
          <w:customXmlInsRangeStart w:id="469" w:author="Joshua Cook" w:date="2020-09-08T12:46:00Z"/>
        </w:sdtContent>
      </w:sdt>
      <w:customXmlInsRangeEnd w:id="469"/>
      <w:ins w:id="470" w:author="Joshua Cook" w:date="2020-09-08T12:42:00Z">
        <w:r w:rsidR="008C714E">
          <w:t xml:space="preserve"> or had nonsense or frameshift mutations. Most of </w:t>
        </w:r>
        <w:r w:rsidR="008C714E">
          <w:lastRenderedPageBreak/>
          <w:t xml:space="preserve">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471"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471"/>
          <w:r w:rsidR="003523EB" w:rsidRPr="003523EB">
            <w:rPr>
              <w:color w:val="000000"/>
              <w:vertAlign w:val="superscript"/>
            </w:rPr>
            <w:t>62</w:t>
          </w:r>
          <w:customXmlInsRangeStart w:id="472" w:author="Joshua Cook" w:date="2020-09-08T12:43:00Z"/>
        </w:sdtContent>
      </w:sdt>
      <w:customXmlInsRangeEnd w:id="472"/>
      <w:commentRangeEnd w:id="460"/>
      <w:ins w:id="473" w:author="Joshua Cook" w:date="2020-10-15T15:21:00Z">
        <w:r w:rsidR="008B6610">
          <w:rPr>
            <w:rStyle w:val="CommentReference"/>
            <w:rFonts w:asciiTheme="minorHAnsi" w:eastAsia="MS Mincho" w:hAnsiTheme="minorHAnsi"/>
            <w:color w:val="auto"/>
          </w:rPr>
          <w:commentReference w:id="460"/>
        </w:r>
      </w:ins>
      <w:ins w:id="474"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475" w:name="X400ec1c23a6fa0b0e699c585c29e4103e7448c4"/>
      <w:r>
        <w:rPr>
          <w:i/>
        </w:rPr>
        <w:t>KRAS</w:t>
      </w:r>
      <w:r>
        <w:t xml:space="preserve"> allele-specific genetic dependencies reveal potential synthetic lethal vulnerabilities.</w:t>
      </w:r>
      <w:bookmarkEnd w:id="475"/>
    </w:p>
    <w:p w14:paraId="326C5501" w14:textId="23D37136"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476" w:author="Joshua Cook" w:date="2020-10-16T09:13:00Z">
        <w:r w:rsidR="002038EB">
          <w:t xml:space="preserve"> </w:t>
        </w:r>
        <w:commentRangeStart w:id="477"/>
        <w:r w:rsidR="002038EB">
          <w:t>(p-value</w:t>
        </w:r>
      </w:ins>
      <w:ins w:id="478" w:author="Joshua Cook" w:date="2020-10-16T09:14:00Z">
        <w:r w:rsidR="002038EB">
          <w:t xml:space="preserve"> </w:t>
        </w:r>
      </w:ins>
      <w:ins w:id="479" w:author="Joshua Cook" w:date="2020-10-16T09:13:00Z">
        <w:r w:rsidR="002038EB">
          <w:t>&lt;</w:t>
        </w:r>
      </w:ins>
      <w:ins w:id="480" w:author="Joshua Cook" w:date="2020-10-16T09:14:00Z">
        <w:r w:rsidR="002038EB">
          <w:t xml:space="preserve"> </w:t>
        </w:r>
      </w:ins>
      <w:ins w:id="481" w:author="Joshua Cook" w:date="2020-10-16T09:13:00Z">
        <w:r w:rsidR="002038EB">
          <w:t>0.01)</w:t>
        </w:r>
      </w:ins>
      <w:r>
        <w:t xml:space="preserve"> and one-versus-all </w:t>
      </w:r>
      <w:r>
        <w:rPr>
          <w:i/>
        </w:rPr>
        <w:t>t</w:t>
      </w:r>
      <w:r>
        <w:t>-tests</w:t>
      </w:r>
      <w:ins w:id="482" w:author="Joshua Cook" w:date="2020-10-16T09:13:00Z">
        <w:r w:rsidR="002038EB">
          <w:t xml:space="preserve"> (</w:t>
        </w:r>
      </w:ins>
      <w:ins w:id="483" w:author="Joshua Cook" w:date="2020-10-16T09:14:00Z">
        <w:r w:rsidR="002038EB">
          <w:t>FDR-adjusted p-value &lt;</w:t>
        </w:r>
        <w:r w:rsidR="00FF2648">
          <w:t xml:space="preserve"> </w:t>
        </w:r>
        <w:r w:rsidR="002038EB">
          <w:t>0.05)</w:t>
        </w:r>
      </w:ins>
      <w:r>
        <w:t>.</w:t>
      </w:r>
      <w:commentRangeEnd w:id="477"/>
      <w:r w:rsidR="00D55688">
        <w:rPr>
          <w:rStyle w:val="CommentReference"/>
          <w:rFonts w:asciiTheme="minorHAnsi" w:eastAsia="MS Mincho" w:hAnsiTheme="minorHAnsi"/>
          <w:color w:val="auto"/>
        </w:rPr>
        <w:commentReference w:id="477"/>
      </w:r>
    </w:p>
    <w:p w14:paraId="0105D298" w14:textId="33CCE5DE" w:rsidR="00E0297D" w:rsidRDefault="00FD56C1" w:rsidP="00AB0309">
      <w:pPr>
        <w:pStyle w:val="BodyText"/>
      </w:pPr>
      <w:r>
        <w:lastRenderedPageBreak/>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w:t>
      </w:r>
      <w:r>
        <w:lastRenderedPageBreak/>
        <w:t>pathways (</w:t>
      </w:r>
      <w:r w:rsidR="00761EF9">
        <w:t xml:space="preserve">Supplementary Fig. </w:t>
      </w:r>
      <w:ins w:id="484" w:author="Joshua Cook" w:date="2020-10-16T09:52:00Z">
        <w:r w:rsidR="00D07981">
          <w:t>9</w:t>
        </w:r>
      </w:ins>
      <w:ins w:id="485" w:author="Joshua Cook" w:date="2020-10-16T14:12:00Z">
        <w:r w:rsidR="00EB0553">
          <w:t>a</w:t>
        </w:r>
      </w:ins>
      <w:del w:id="486" w:author="Joshua Cook" w:date="2020-10-16T09:52:00Z">
        <w:r w:rsidR="00761EF9" w:rsidDel="00D07981">
          <w:delText>6</w:delText>
        </w:r>
      </w:del>
      <w:r>
        <w:t>). For instance, the G12D cell lines demonstrated a reduced dependency on the genes at the G2 and M DNA-damage checkpoint</w:t>
      </w:r>
      <w:ins w:id="487"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488"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489"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490" w:author="Joshua Cook" w:date="2020-10-16T09:53:00Z">
        <w:r w:rsidR="00D07981">
          <w:t>10</w:t>
        </w:r>
      </w:ins>
      <w:del w:id="491"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492" w:author="Joshua Cook" w:date="2020-10-16T09:53:00Z">
        <w:r w:rsidR="00D07981">
          <w:t>10</w:t>
        </w:r>
      </w:ins>
      <w:ins w:id="493" w:author="Joshua Cook" w:date="2020-10-16T14:13:00Z">
        <w:r w:rsidR="00EB0553">
          <w:t>a</w:t>
        </w:r>
      </w:ins>
      <w:del w:id="494"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495" w:author="Joshua Cook" w:date="2020-10-16T14:14:00Z">
        <w:r w:rsidR="00EB0553">
          <w:t xml:space="preserve"> (Supplementary Fig. 10</w:t>
        </w:r>
      </w:ins>
      <w:ins w:id="496" w:author="Joshua Cook" w:date="2020-10-16T14:16:00Z">
        <w:r w:rsidR="00EB0553">
          <w:t>b</w:t>
        </w:r>
      </w:ins>
      <w:ins w:id="497"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498" w:name="X6c9044a8dd2648af4f8387e66b0af32494c57ce"/>
      <w:r>
        <w:t>An integrated analysis of allele-specific comutation and genetic dependencies.</w:t>
      </w:r>
      <w:bookmarkEnd w:id="498"/>
    </w:p>
    <w:p w14:paraId="7DF63589" w14:textId="7B199B4E"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499" w:author="Joshua Cook" w:date="2020-10-29T08:54:00Z">
        <w:r w:rsidR="004F5917">
          <w:t>ies</w:t>
        </w:r>
      </w:ins>
      <w:del w:id="500" w:author="Joshua Cook" w:date="2020-10-29T08:54:00Z">
        <w:r w:rsidDel="004F5917">
          <w:delText>y</w:delText>
        </w:r>
      </w:del>
      <w:r>
        <w:t xml:space="preserve"> </w:t>
      </w:r>
      <w:del w:id="501"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AB0309">
      <w:pPr>
        <w:pStyle w:val="BodyText"/>
      </w:pPr>
      <w:r>
        <w:lastRenderedPageBreak/>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02"/>
      <w:ins w:id="503"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04" w:author="Joshua Cook" w:date="2020-10-16T14:18:00Z">
        <w:r w:rsidR="0053016B" w:rsidRPr="00331EC4">
          <w:t>signaling</w:t>
        </w:r>
      </w:ins>
      <w:ins w:id="505"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06" w:author="Joshua Cook" w:date="2020-09-02T12:06:00Z">
        <w:r w:rsidR="00331EC4" w:rsidRPr="00331EC4">
          <w:t xml:space="preserve"> or previously identified</w:t>
        </w:r>
      </w:ins>
      <w:ins w:id="507" w:author="Joshua Cook" w:date="2020-10-16T14:20:00Z">
        <w:r w:rsidR="0053016B">
          <w:t xml:space="preserve"> recurrent mutations </w:t>
        </w:r>
      </w:ins>
      <w:customXmlInsRangeStart w:id="508"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08"/>
          <w:r w:rsidR="003523EB" w:rsidRPr="003523EB">
            <w:rPr>
              <w:color w:val="000000"/>
              <w:vertAlign w:val="superscript"/>
            </w:rPr>
            <w:t>62</w:t>
          </w:r>
          <w:customXmlInsRangeStart w:id="509" w:author="Joshua Cook" w:date="2020-10-16T14:23:00Z"/>
        </w:sdtContent>
      </w:sdt>
      <w:customXmlInsRangeEnd w:id="509"/>
      <w:ins w:id="510" w:author="Joshua Cook" w:date="2020-09-02T12:06:00Z">
        <w:r w:rsidR="00331EC4">
          <w:t>.</w:t>
        </w:r>
      </w:ins>
      <w:commentRangeEnd w:id="502"/>
      <w:ins w:id="511" w:author="Joshua Cook" w:date="2020-10-15T15:21:00Z">
        <w:r w:rsidR="008B6610">
          <w:rPr>
            <w:rStyle w:val="CommentReference"/>
            <w:rFonts w:asciiTheme="minorHAnsi" w:eastAsia="MS Mincho" w:hAnsiTheme="minorHAnsi"/>
            <w:color w:val="auto"/>
          </w:rPr>
          <w:commentReference w:id="502"/>
        </w:r>
      </w:ins>
      <w:ins w:id="512"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13" w:author="Joshua Cook" w:date="2020-09-02T12:06:00Z">
        <w:r w:rsidR="00331EC4">
          <w:t xml:space="preserve"> </w:t>
        </w:r>
        <w:commentRangeStart w:id="514"/>
        <w:r w:rsidR="00331EC4" w:rsidRPr="00331EC4">
          <w:t xml:space="preserve">All but two </w:t>
        </w:r>
      </w:ins>
      <w:ins w:id="515" w:author="Joshua Cook" w:date="2020-10-16T14:23:00Z">
        <w:r w:rsidR="006446A2">
          <w:t xml:space="preserve">of the </w:t>
        </w:r>
        <w:r w:rsidR="006446A2" w:rsidRPr="006446A2">
          <w:rPr>
            <w:i/>
            <w:iCs/>
          </w:rPr>
          <w:t>SMAD4</w:t>
        </w:r>
        <w:r w:rsidR="006446A2">
          <w:t xml:space="preserve"> mutations </w:t>
        </w:r>
      </w:ins>
      <w:ins w:id="516" w:author="Joshua Cook" w:date="2020-09-02T12:06:00Z">
        <w:r w:rsidR="00331EC4" w:rsidRPr="00331EC4">
          <w:t>were frameshift or nonsense mutations.</w:t>
        </w:r>
      </w:ins>
      <w:commentRangeEnd w:id="514"/>
      <w:ins w:id="517" w:author="Joshua Cook" w:date="2020-10-15T15:21:00Z">
        <w:r w:rsidR="008B6610">
          <w:rPr>
            <w:rStyle w:val="CommentReference"/>
            <w:rFonts w:asciiTheme="minorHAnsi" w:eastAsia="MS Mincho" w:hAnsiTheme="minorHAnsi"/>
            <w:color w:val="auto"/>
          </w:rPr>
          <w:commentReference w:id="514"/>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18" w:name="discussion"/>
      <w:r>
        <w:t>Discussion</w:t>
      </w:r>
      <w:bookmarkEnd w:id="518"/>
    </w:p>
    <w:p w14:paraId="3434B719" w14:textId="5567CB25"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w:t>
      </w:r>
      <w:r>
        <w:lastRenderedPageBreak/>
        <w:t>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19" w:author="Joshua Cook" w:date="2020-09-02T17:08:00Z">
        <w:r w:rsidR="00B63582">
          <w:t xml:space="preserve"> </w:t>
        </w:r>
      </w:ins>
    </w:p>
    <w:p w14:paraId="597C8870" w14:textId="036D12EF" w:rsidR="00E0297D" w:rsidRDefault="00FD56C1" w:rsidP="00AB0309">
      <w:pPr>
        <w:pStyle w:val="BodyText"/>
        <w:rPr>
          <w:ins w:id="520"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w:t>
      </w:r>
      <w:r>
        <w:lastRenderedPageBreak/>
        <w:t>experimentally, revealing many instances of substantial variation between different mutations of the same gene. This is likely a more general principle applicable to many oncogenes, especially those with multiple mutational hotspots.</w:t>
      </w:r>
    </w:p>
    <w:p w14:paraId="0A7BF9FF" w14:textId="3D6902B9" w:rsidR="00B63582" w:rsidRPr="00681113" w:rsidRDefault="00B63582" w:rsidP="00AB0309">
      <w:pPr>
        <w:pStyle w:val="BodyText"/>
      </w:pPr>
      <w:commentRangeStart w:id="521"/>
      <w:ins w:id="522" w:author="Joshua Cook" w:date="2020-09-02T17:10:00Z">
        <w:r>
          <w:t xml:space="preserve">The </w:t>
        </w:r>
      </w:ins>
      <w:commentRangeEnd w:id="521"/>
      <w:ins w:id="523" w:author="Joshua Cook" w:date="2020-10-26T16:46:00Z">
        <w:r w:rsidR="006D350E">
          <w:rPr>
            <w:rStyle w:val="CommentReference"/>
            <w:rFonts w:asciiTheme="minorHAnsi" w:eastAsia="MS Mincho" w:hAnsiTheme="minorHAnsi"/>
            <w:color w:val="auto"/>
          </w:rPr>
          <w:commentReference w:id="521"/>
        </w:r>
      </w:ins>
      <w:ins w:id="524" w:author="Joshua Cook" w:date="2020-09-02T17:10:00Z">
        <w:r>
          <w:rPr>
            <w:i/>
            <w:iCs/>
          </w:rPr>
          <w:t>KRAS</w:t>
        </w:r>
        <w:r>
          <w:t xml:space="preserve"> allele</w:t>
        </w:r>
      </w:ins>
      <w:ins w:id="525" w:author="Joshua Cook" w:date="2020-09-02T17:11:00Z">
        <w:r>
          <w:t>-</w:t>
        </w:r>
      </w:ins>
      <w:ins w:id="526" w:author="Joshua Cook" w:date="2020-09-02T17:10:00Z">
        <w:r>
          <w:t xml:space="preserve">specific </w:t>
        </w:r>
      </w:ins>
      <w:ins w:id="527" w:author="Joshua Cook" w:date="2020-09-02T17:11:00Z">
        <w:r>
          <w:t xml:space="preserve">comutation analysis indicates that the various </w:t>
        </w:r>
        <w:r>
          <w:rPr>
            <w:i/>
            <w:iCs/>
          </w:rPr>
          <w:t>KRAS</w:t>
        </w:r>
        <w:r>
          <w:t xml:space="preserve"> mutations act within distinc</w:t>
        </w:r>
      </w:ins>
      <w:ins w:id="528" w:author="Joshua Cook" w:date="2020-09-02T17:12:00Z">
        <w:r>
          <w:t>t genetic environments. This likely impacts the effects of therapeutics</w:t>
        </w:r>
      </w:ins>
      <w:ins w:id="529" w:author="Joshua Cook" w:date="2020-09-02T17:13:00Z">
        <w:r>
          <w:t xml:space="preserve">, </w:t>
        </w:r>
      </w:ins>
      <w:ins w:id="530" w:author="Joshua Cook" w:date="2020-09-02T17:14:00Z">
        <w:r>
          <w:t xml:space="preserve">potentially obfuscating the underlying reason for disparate </w:t>
        </w:r>
      </w:ins>
      <w:ins w:id="531" w:author="Joshua Cook" w:date="2020-10-29T08:54:00Z">
        <w:r w:rsidR="004F5917">
          <w:t>responses</w:t>
        </w:r>
      </w:ins>
      <w:ins w:id="532" w:author="Joshua Cook" w:date="2020-09-02T17:14:00Z">
        <w:r>
          <w:t xml:space="preserve"> in </w:t>
        </w:r>
      </w:ins>
      <w:ins w:id="533" w:author="Joshua Cook" w:date="2020-09-02T17:18:00Z">
        <w:r w:rsidR="00681113">
          <w:t>clinical</w:t>
        </w:r>
      </w:ins>
      <w:ins w:id="534" w:author="Joshua Cook" w:date="2020-09-02T17:14:00Z">
        <w:r>
          <w:t xml:space="preserve"> trials. </w:t>
        </w:r>
      </w:ins>
      <w:ins w:id="535" w:author="Joshua Cook" w:date="2020-09-02T17:15:00Z">
        <w:r>
          <w:t>Th</w:t>
        </w:r>
      </w:ins>
      <w:ins w:id="536" w:author="Joshua Cook" w:date="2020-09-02T17:17:00Z">
        <w:r w:rsidR="00681113">
          <w:t>e principle of this</w:t>
        </w:r>
      </w:ins>
      <w:ins w:id="537" w:author="Joshua Cook" w:date="2020-09-02T17:14:00Z">
        <w:r>
          <w:t xml:space="preserve"> </w:t>
        </w:r>
      </w:ins>
      <w:ins w:id="538" w:author="Joshua Cook" w:date="2020-09-02T17:17:00Z">
        <w:r w:rsidR="00681113">
          <w:t>phenomenon</w:t>
        </w:r>
      </w:ins>
      <w:ins w:id="539" w:author="Joshua Cook" w:date="2020-09-02T17:15:00Z">
        <w:r>
          <w:t xml:space="preserve"> was demonstrated by the analysis of the CRISPR-Cas9 screen</w:t>
        </w:r>
      </w:ins>
      <w:ins w:id="540" w:author="Joshua Cook" w:date="2020-09-02T17:17:00Z">
        <w:r w:rsidR="00681113">
          <w:t xml:space="preserve"> </w:t>
        </w:r>
      </w:ins>
      <w:ins w:id="541" w:author="Joshua Cook" w:date="2020-09-02T17:18:00Z">
        <w:r w:rsidR="00681113">
          <w:t>wh</w:t>
        </w:r>
      </w:ins>
      <w:ins w:id="542" w:author="Joshua Cook" w:date="2020-09-02T17:19:00Z">
        <w:r w:rsidR="00681113">
          <w:t>en the</w:t>
        </w:r>
      </w:ins>
      <w:ins w:id="543" w:author="Joshua Cook" w:date="2020-09-02T17:17:00Z">
        <w:r w:rsidR="00681113">
          <w:t xml:space="preserve"> comutation events</w:t>
        </w:r>
      </w:ins>
      <w:ins w:id="544" w:author="Joshua Cook" w:date="2020-09-02T17:28:00Z">
        <w:r w:rsidR="00103B5C">
          <w:t xml:space="preserve"> were</w:t>
        </w:r>
      </w:ins>
      <w:ins w:id="545" w:author="Joshua Cook" w:date="2020-09-02T17:17:00Z">
        <w:r w:rsidR="00681113">
          <w:t xml:space="preserve"> </w:t>
        </w:r>
      </w:ins>
      <w:ins w:id="546" w:author="Joshua Cook" w:date="2020-09-02T17:18:00Z">
        <w:r w:rsidR="00681113">
          <w:t>included as explanatory covariates</w:t>
        </w:r>
      </w:ins>
      <w:ins w:id="547" w:author="Joshua Cook" w:date="2020-09-02T17:23:00Z">
        <w:r w:rsidR="00681113">
          <w:t xml:space="preserve">: </w:t>
        </w:r>
        <w:commentRangeStart w:id="548"/>
        <w:r w:rsidR="00681113">
          <w:t>i</w:t>
        </w:r>
      </w:ins>
      <w:ins w:id="549" w:author="Joshua Cook" w:date="2020-09-02T17:18:00Z">
        <w:r w:rsidR="00681113">
          <w:t xml:space="preserve">n several instances, </w:t>
        </w:r>
      </w:ins>
      <w:ins w:id="550" w:author="Joshua Cook" w:date="2020-09-02T17:19:00Z">
        <w:r w:rsidR="00681113">
          <w:t xml:space="preserve">differential dependency that </w:t>
        </w:r>
      </w:ins>
      <w:ins w:id="551" w:author="Joshua Cook" w:date="2020-09-02T17:20:00Z">
        <w:r w:rsidR="00681113">
          <w:t>c</w:t>
        </w:r>
      </w:ins>
      <w:ins w:id="552" w:author="Joshua Cook" w:date="2020-09-02T17:18:00Z">
        <w:r w:rsidR="00681113">
          <w:t xml:space="preserve">ould </w:t>
        </w:r>
      </w:ins>
      <w:ins w:id="553" w:author="Joshua Cook" w:date="2020-09-02T17:20:00Z">
        <w:r w:rsidR="00681113">
          <w:t>be attributed to a</w:t>
        </w:r>
      </w:ins>
      <w:ins w:id="554" w:author="Joshua Cook" w:date="2020-09-02T17:19:00Z">
        <w:r w:rsidR="00681113">
          <w:t xml:space="preserve"> </w:t>
        </w:r>
        <w:r w:rsidR="00681113">
          <w:rPr>
            <w:i/>
            <w:iCs/>
          </w:rPr>
          <w:t>KRAS</w:t>
        </w:r>
        <w:r w:rsidR="00681113">
          <w:t xml:space="preserve"> allele</w:t>
        </w:r>
      </w:ins>
      <w:ins w:id="555" w:author="Joshua Cook" w:date="2020-09-02T17:20:00Z">
        <w:r w:rsidR="00681113">
          <w:t xml:space="preserve">-specific effect </w:t>
        </w:r>
      </w:ins>
      <w:ins w:id="556" w:author="Joshua Cook" w:date="2020-09-02T17:19:00Z">
        <w:r w:rsidR="00681113">
          <w:t>may</w:t>
        </w:r>
      </w:ins>
      <w:ins w:id="557" w:author="Joshua Cook" w:date="2020-09-02T17:28:00Z">
        <w:r w:rsidR="00103B5C">
          <w:t xml:space="preserve"> have</w:t>
        </w:r>
      </w:ins>
      <w:ins w:id="558" w:author="Joshua Cook" w:date="2020-09-02T17:19:00Z">
        <w:r w:rsidR="00681113">
          <w:t xml:space="preserve"> instead b</w:t>
        </w:r>
      </w:ins>
      <w:ins w:id="559" w:author="Joshua Cook" w:date="2020-09-02T17:28:00Z">
        <w:r w:rsidR="00103B5C">
          <w:t xml:space="preserve">een </w:t>
        </w:r>
      </w:ins>
      <w:ins w:id="560" w:author="Joshua Cook" w:date="2020-09-02T17:19:00Z">
        <w:r w:rsidR="00681113">
          <w:t xml:space="preserve">caused by </w:t>
        </w:r>
      </w:ins>
      <w:ins w:id="561" w:author="Joshua Cook" w:date="2020-12-01T14:59:00Z">
        <w:r w:rsidR="00E30D3D">
          <w:t xml:space="preserve">the </w:t>
        </w:r>
      </w:ins>
      <w:ins w:id="562" w:author="Joshua Cook" w:date="2020-09-02T17:20:00Z">
        <w:r w:rsidR="00681113">
          <w:t>absence of a</w:t>
        </w:r>
      </w:ins>
      <w:ins w:id="563" w:author="Joshua Cook" w:date="2020-12-01T15:00:00Z">
        <w:r w:rsidR="00E30D3D">
          <w:t xml:space="preserve"> different</w:t>
        </w:r>
      </w:ins>
      <w:ins w:id="564" w:author="Joshua Cook" w:date="2020-09-02T17:20:00Z">
        <w:r w:rsidR="00681113">
          <w:t xml:space="preserve"> mutation</w:t>
        </w:r>
      </w:ins>
      <w:ins w:id="565" w:author="Joshua Cook" w:date="2020-12-01T15:00:00Z">
        <w:r w:rsidR="00E30D3D">
          <w:t xml:space="preserve">. </w:t>
        </w:r>
        <w:r w:rsidR="00F8065E">
          <w:t xml:space="preserve">If this other mutation </w:t>
        </w:r>
      </w:ins>
      <w:ins w:id="566" w:author="Joshua Cook" w:date="2020-12-01T15:01:00Z">
        <w:r w:rsidR="00F8065E">
          <w:t>has</w:t>
        </w:r>
      </w:ins>
      <w:ins w:id="567" w:author="Joshua Cook" w:date="2020-12-01T15:00:00Z">
        <w:r w:rsidR="00F8065E">
          <w:t xml:space="preserve"> </w:t>
        </w:r>
      </w:ins>
      <w:ins w:id="568" w:author="Joshua Cook" w:date="2020-09-02T17:20:00Z">
        <w:r w:rsidR="00681113">
          <w:t>reduced rates of com</w:t>
        </w:r>
      </w:ins>
      <w:ins w:id="569" w:author="Joshua Cook" w:date="2020-09-02T17:21:00Z">
        <w:r w:rsidR="00681113">
          <w:t xml:space="preserve">utation with the </w:t>
        </w:r>
        <w:r w:rsidR="00681113">
          <w:rPr>
            <w:i/>
            <w:iCs/>
          </w:rPr>
          <w:t>KRAS</w:t>
        </w:r>
        <w:r w:rsidR="00681113">
          <w:t xml:space="preserve"> allele</w:t>
        </w:r>
      </w:ins>
      <w:ins w:id="570" w:author="Joshua Cook" w:date="2020-12-01T15:01:00Z">
        <w:r w:rsidR="00F8065E">
          <w:t xml:space="preserve">, the </w:t>
        </w:r>
      </w:ins>
      <w:ins w:id="571" w:author="Joshua Cook" w:date="2020-12-01T15:02:00Z">
        <w:r w:rsidR="00F8065E">
          <w:t>cause of the difference in genetic dependence is ambiguous</w:t>
        </w:r>
      </w:ins>
      <w:ins w:id="572" w:author="Joshua Cook" w:date="2020-09-02T17:21:00Z">
        <w:r w:rsidR="00681113">
          <w:t>.</w:t>
        </w:r>
      </w:ins>
      <w:commentRangeEnd w:id="548"/>
      <w:ins w:id="573" w:author="Joshua Cook" w:date="2020-12-01T15:03:00Z">
        <w:r w:rsidR="00F8065E">
          <w:rPr>
            <w:rStyle w:val="CommentReference"/>
            <w:rFonts w:asciiTheme="minorHAnsi" w:eastAsia="MS Mincho" w:hAnsiTheme="minorHAnsi"/>
            <w:color w:val="auto"/>
          </w:rPr>
          <w:commentReference w:id="548"/>
        </w:r>
      </w:ins>
      <w:ins w:id="574" w:author="Joshua Cook" w:date="2020-09-02T17:22:00Z">
        <w:r w:rsidR="00681113">
          <w:t xml:space="preserve"> Thus, we provide evidence that </w:t>
        </w:r>
      </w:ins>
      <w:ins w:id="575" w:author="Joshua Cook" w:date="2020-09-02T17:26:00Z">
        <w:r w:rsidR="00103B5C">
          <w:t xml:space="preserve">not only do the biological properties of the </w:t>
        </w:r>
        <w:r w:rsidR="00103B5C" w:rsidRPr="00103B5C">
          <w:rPr>
            <w:i/>
            <w:iCs/>
          </w:rPr>
          <w:t>KRAS</w:t>
        </w:r>
        <w:r w:rsidR="00103B5C">
          <w:t xml:space="preserve"> alleles </w:t>
        </w:r>
      </w:ins>
      <w:ins w:id="576" w:author="Joshua Cook" w:date="2020-09-02T17:27:00Z">
        <w:r w:rsidR="00103B5C">
          <w:t xml:space="preserve">contribute to their effect </w:t>
        </w:r>
      </w:ins>
      <w:ins w:id="577" w:author="Joshua Cook" w:date="2020-09-02T17:29:00Z">
        <w:r w:rsidR="0092083A">
          <w:t>on the tumor</w:t>
        </w:r>
      </w:ins>
      <w:ins w:id="578" w:author="Joshua Cook" w:date="2020-09-02T17:27:00Z">
        <w:r w:rsidR="00103B5C">
          <w:t xml:space="preserve">, but so too do </w:t>
        </w:r>
      </w:ins>
      <w:ins w:id="579" w:author="Joshua Cook" w:date="2020-09-02T17:23:00Z">
        <w:r w:rsidR="00681113" w:rsidRPr="00103B5C">
          <w:t>the</w:t>
        </w:r>
      </w:ins>
      <w:ins w:id="580" w:author="Joshua Cook" w:date="2020-09-02T17:27:00Z">
        <w:r w:rsidR="00103B5C">
          <w:t>ir</w:t>
        </w:r>
      </w:ins>
      <w:ins w:id="581" w:author="Joshua Cook" w:date="2020-09-02T17:23:00Z">
        <w:r w:rsidR="00681113">
          <w:t xml:space="preserve"> </w:t>
        </w:r>
      </w:ins>
      <w:ins w:id="582" w:author="Joshua Cook" w:date="2020-09-02T17:27:00Z">
        <w:r w:rsidR="00103B5C">
          <w:t xml:space="preserve">unique </w:t>
        </w:r>
      </w:ins>
      <w:ins w:id="583" w:author="Joshua Cook" w:date="2020-09-02T17:23:00Z">
        <w:r w:rsidR="00681113">
          <w:t>genetic interactions</w:t>
        </w:r>
      </w:ins>
      <w:ins w:id="584" w:author="Joshua Cook" w:date="2020-09-02T17:27:00Z">
        <w:r w:rsidR="00103B5C">
          <w:t>.</w:t>
        </w:r>
      </w:ins>
    </w:p>
    <w:p w14:paraId="198B195D" w14:textId="2FD691FC"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585" w:name="methods"/>
      <w:r>
        <w:lastRenderedPageBreak/>
        <w:t>Methods</w:t>
      </w:r>
      <w:bookmarkEnd w:id="585"/>
    </w:p>
    <w:p w14:paraId="52F46238" w14:textId="77777777" w:rsidR="00E0297D" w:rsidRDefault="00FD56C1">
      <w:pPr>
        <w:pStyle w:val="Heading2"/>
      </w:pPr>
      <w:bookmarkStart w:id="586" w:name="X2458b0999cae66e17f72dce2dca9af0e64013e6"/>
      <w:r>
        <w:t>Cancer sample data sources and acquisition</w:t>
      </w:r>
      <w:bookmarkEnd w:id="586"/>
    </w:p>
    <w:p w14:paraId="0468F063" w14:textId="2BAE9FB2"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587" w:name="hypermutated-sample-cutoff"/>
      <w:r>
        <w:t>Hypermutated sample cutoff</w:t>
      </w:r>
      <w:bookmarkEnd w:id="587"/>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588" w:name="tissue-gene-expression-filter"/>
      <w:r>
        <w:lastRenderedPageBreak/>
        <w:t>Tissue gene expression filter</w:t>
      </w:r>
      <w:bookmarkEnd w:id="588"/>
    </w:p>
    <w:p w14:paraId="4B377241" w14:textId="5E41EAA8"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589" w:name="Xdb2b988ba2f6f8338a7e3864787a7671dd51eb8"/>
      <w:r>
        <w:t>Calculating overall distribution of hotspot mutations</w:t>
      </w:r>
      <w:bookmarkEnd w:id="589"/>
    </w:p>
    <w:p w14:paraId="594FC6B9" w14:textId="5A71B366"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590" w:name="identifying-mutational-signatures"/>
      <w:r>
        <w:t>Identifying mutational signatures</w:t>
      </w:r>
      <w:bookmarkEnd w:id="590"/>
    </w:p>
    <w:p w14:paraId="1B89E01A" w14:textId="61B8ED25"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AB0309">
      <w:pPr>
        <w:pStyle w:val="BodyText"/>
        <w:rPr>
          <w:ins w:id="591" w:author="Joshua Cook" w:date="2020-10-14T14:19:00Z"/>
        </w:rPr>
      </w:pPr>
      <w:r>
        <w:t>The spectrum of the signatures discovered by NMF were matched to</w:t>
      </w:r>
      <w:ins w:id="592" w:author="Joshua Cook" w:date="2020-10-27T07:58:00Z">
        <w:r w:rsidR="00595A2D">
          <w:t xml:space="preserve"> those documented by</w:t>
        </w:r>
      </w:ins>
      <w:r>
        <w:t xml:space="preserve"> the </w:t>
      </w:r>
      <w:ins w:id="593" w:author="Joshua Cook" w:date="2020-10-16T14:26:00Z">
        <w:r w:rsidR="006446A2" w:rsidRPr="006446A2">
          <w:t>Catalogue Of Somatic Mutations In Cancer</w:t>
        </w:r>
        <w:r w:rsidR="006446A2">
          <w:t xml:space="preserve"> (</w:t>
        </w:r>
      </w:ins>
      <w:r>
        <w:t>COSMIC</w:t>
      </w:r>
      <w:ins w:id="594" w:author="Joshua Cook" w:date="2020-10-16T14:26:00Z">
        <w:r w:rsidR="006446A2">
          <w:t>)</w:t>
        </w:r>
      </w:ins>
      <w:del w:id="595"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596"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596"/>
          <w:r w:rsidR="003523EB" w:rsidRPr="003523EB">
            <w:rPr>
              <w:color w:val="000000"/>
              <w:vertAlign w:val="superscript"/>
            </w:rPr>
            <w:t>103</w:t>
          </w:r>
          <w:customXmlDelRangeStart w:id="597" w:author="Joshua Cook" w:date="2020-10-14T15:25:00Z"/>
        </w:sdtContent>
      </w:sdt>
      <w:customXmlDelRangeEnd w:id="597"/>
      <w:r>
        <w:t xml:space="preserve"> and were removed from downstream analysis. Signatures that contributed to less than 5% of the mutations were also removed from downstream analysis. The levels of each signature in each </w:t>
      </w:r>
      <w:r>
        <w:lastRenderedPageBreak/>
        <w:t>tumor sample were calculated using Non-Negative Least Square</w:t>
      </w:r>
      <w:r w:rsidR="009567CF">
        <w:t>s</w:t>
      </w:r>
      <w:ins w:id="598" w:author="Joshua Cook" w:date="2020-10-14T15:24:00Z">
        <w:r w:rsidR="00D92B5A">
          <w:rPr>
            <w:color w:val="000000"/>
            <w:vertAlign w:val="superscript"/>
          </w:rPr>
          <w:t xml:space="preserve"> </w:t>
        </w:r>
      </w:ins>
      <w:ins w:id="599" w:author="Joshua Cook" w:date="2020-09-02T16:02:00Z">
        <w:r w:rsidR="009567CF">
          <w:t>and was restricted to signatures previously associated with the cancer type (as this reduces false assignment of signatures</w:t>
        </w:r>
      </w:ins>
      <w:ins w:id="600"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01"/>
      <w:ins w:id="602" w:author="Joshua Cook" w:date="2020-10-14T14:19:00Z">
        <w:r>
          <w:t>The</w:t>
        </w:r>
      </w:ins>
      <w:ins w:id="603"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01"/>
      <w:ins w:id="604" w:author="Joshua Cook" w:date="2020-10-15T15:36:00Z">
        <w:r w:rsidR="00D21C9A">
          <w:rPr>
            <w:rStyle w:val="CommentReference"/>
            <w:rFonts w:asciiTheme="minorHAnsi" w:eastAsia="MS Mincho" w:hAnsiTheme="minorHAnsi"/>
            <w:color w:val="auto"/>
          </w:rPr>
          <w:commentReference w:id="601"/>
        </w:r>
      </w:ins>
    </w:p>
    <w:p w14:paraId="705CC7EC" w14:textId="67D4C3EA" w:rsidR="00E0297D" w:rsidRDefault="00FD56C1" w:rsidP="0072473D">
      <w:pPr>
        <w:pStyle w:val="Heading2"/>
      </w:pPr>
      <w:bookmarkStart w:id="605" w:name="Xa3a0f66be6a11d62d4e291edeecb72acd1b3398"/>
      <w:commentRangeStart w:id="606"/>
      <w:r>
        <w:t xml:space="preserve">Probability of </w:t>
      </w:r>
      <w:r>
        <w:rPr>
          <w:i/>
        </w:rPr>
        <w:t>KRAS</w:t>
      </w:r>
      <w:r>
        <w:t xml:space="preserve"> mutations from mutational signatures</w:t>
      </w:r>
      <w:bookmarkEnd w:id="605"/>
      <w:commentRangeEnd w:id="606"/>
      <w:r w:rsidR="00D21C9A">
        <w:rPr>
          <w:rStyle w:val="CommentReference"/>
          <w:rFonts w:asciiTheme="minorHAnsi" w:eastAsia="MS Mincho" w:hAnsiTheme="minorHAnsi" w:cstheme="minorBidi"/>
          <w:b w:val="0"/>
          <w:bCs w:val="0"/>
          <w:color w:val="auto"/>
        </w:rPr>
        <w:commentReference w:id="606"/>
      </w:r>
    </w:p>
    <w:p w14:paraId="326E929C" w14:textId="5DC3E18E" w:rsidR="00E0297D" w:rsidRDefault="00FD56C1" w:rsidP="00AB0309">
      <w:pPr>
        <w:pStyle w:val="BodyText"/>
      </w:pPr>
      <w:r>
        <w:t xml:space="preserve">For each sample harboring a </w:t>
      </w:r>
      <w:r>
        <w:rPr>
          <w:i/>
        </w:rPr>
        <w:t>KRAS</w:t>
      </w:r>
      <w:r>
        <w:t xml:space="preserve"> </w:t>
      </w:r>
      <w:del w:id="607" w:author="Joshua Cook" w:date="2020-10-14T14:10:00Z">
        <w:r w:rsidDel="00A200DB">
          <w:delText>mutation</w:delText>
        </w:r>
      </w:del>
      <w:ins w:id="608" w:author="Joshua Cook" w:date="2020-10-14T14:10:00Z">
        <w:r w:rsidR="00A200DB">
          <w:t>allele</w:t>
        </w:r>
      </w:ins>
      <w:r>
        <w:t xml:space="preserve">, the probability of </w:t>
      </w:r>
      <w:del w:id="609" w:author="Joshua Cook" w:date="2020-10-14T14:09:00Z">
        <w:r w:rsidDel="00A200DB">
          <w:delText xml:space="preserve">occurrence </w:delText>
        </w:r>
      </w:del>
      <w:ins w:id="610" w:author="Joshua Cook" w:date="2020-10-14T14:10:00Z">
        <w:r w:rsidR="00A200DB">
          <w:t>each</w:t>
        </w:r>
      </w:ins>
      <w:ins w:id="611" w:author="Joshua Cook" w:date="2020-10-14T14:09:00Z">
        <w:r w:rsidR="00A200DB">
          <w:t xml:space="preserve"> mutational signature to have caused the mutation</w:t>
        </w:r>
      </w:ins>
      <w:ins w:id="612" w:author="Joshua Cook" w:date="2020-10-14T14:10:00Z">
        <w:r w:rsidR="00A200DB">
          <w:t xml:space="preserve"> </w:t>
        </w:r>
      </w:ins>
      <w:del w:id="613"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14" w:author="Joshua Cook" w:date="2020-10-14T14:10:00Z">
        <w:r w:rsidR="00A200DB">
          <w:t xml:space="preserve">to have </w:t>
        </w:r>
      </w:ins>
      <w:r>
        <w:t>acquir</w:t>
      </w:r>
      <w:ins w:id="615" w:author="Joshua Cook" w:date="2020-10-14T14:10:00Z">
        <w:r w:rsidR="00A200DB">
          <w:t>ed</w:t>
        </w:r>
      </w:ins>
      <w:del w:id="616"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17" w:author="Joshua Cook" w:date="2020-10-14T14:11:00Z">
        <w:r w:rsidDel="00A200DB">
          <w:delText xml:space="preserve">from </w:delText>
        </w:r>
      </w:del>
      <w:ins w:id="618"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19"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20" w:author="Joshua Cook" w:date="2020-09-30T07:22:00Z">
                <m:rPr>
                  <m:sty m:val="p"/>
                </m:rPr>
                <w:rPr>
                  <w:rFonts w:ascii="Cambria Math" w:hAnsi="Cambria Math"/>
                </w:rPr>
                <m:t>,</m:t>
              </w:ins>
            </m:r>
            <m:r>
              <w:ins w:id="621"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22" w:author="Joshua Cook" w:date="2020-09-30T07:29:00Z">
                    <w:rPr>
                      <w:rFonts w:ascii="Cambria Math" w:hAnsi="Cambria Math"/>
                    </w:rPr>
                    <m:t>i</m:t>
                  </w:ins>
                </m:r>
                <m:r>
                  <w:del w:id="623"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24" w:author="Joshua Cook" w:date="2020-09-30T07:29:00Z">
                        <w:rPr>
                          <w:rFonts w:ascii="Cambria Math" w:hAnsi="Cambria Math"/>
                        </w:rPr>
                        <m:t>i</m:t>
                      </w:ins>
                    </m:r>
                    <m:r>
                      <w:del w:id="625"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26" w:author="Joshua Cook" w:date="2020-09-30T07:29:00Z">
                    <w:rPr>
                      <w:rFonts w:ascii="Cambria Math" w:hAnsi="Cambria Math"/>
                    </w:rPr>
                    <m:t>i</m:t>
                  </w:ins>
                </m:r>
                <m:r>
                  <w:del w:id="627"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28" w:author="Joshua Cook" w:date="2020-10-14T14:12:00Z"/>
        </w:rPr>
      </w:pPr>
      <w:ins w:id="629" w:author="Joshua Cook" w:date="2020-09-01T15:14:00Z">
        <w:r>
          <w:t xml:space="preserve">where </w:t>
        </w:r>
      </w:ins>
      <m:oMath>
        <m:sSub>
          <m:sSubPr>
            <m:ctrlPr>
              <w:ins w:id="630" w:author="Joshua Cook" w:date="2020-09-01T15:15:00Z">
                <w:rPr>
                  <w:rFonts w:ascii="Cambria Math" w:hAnsi="Cambria Math"/>
                  <w:i/>
                </w:rPr>
              </w:ins>
            </m:ctrlPr>
          </m:sSubPr>
          <m:e>
            <m:r>
              <w:ins w:id="631" w:author="Joshua Cook" w:date="2020-09-01T15:15:00Z">
                <w:rPr>
                  <w:rFonts w:ascii="Cambria Math" w:hAnsi="Cambria Math"/>
                </w:rPr>
                <m:t>c</m:t>
              </w:ins>
            </m:r>
          </m:e>
          <m:sub>
            <m:r>
              <w:ins w:id="632" w:author="Joshua Cook" w:date="2020-09-01T15:15:00Z">
                <w:rPr>
                  <w:rFonts w:ascii="Cambria Math" w:hAnsi="Cambria Math"/>
                </w:rPr>
                <m:t>s,a</m:t>
              </w:ins>
            </m:r>
          </m:sub>
        </m:sSub>
      </m:oMath>
      <w:ins w:id="633" w:author="Joshua Cook" w:date="2020-09-01T15:15:00Z">
        <w:r>
          <w:t xml:space="preserve"> is the contribution of signature </w:t>
        </w:r>
      </w:ins>
      <m:oMath>
        <m:r>
          <w:ins w:id="634" w:author="Joshua Cook" w:date="2020-09-01T15:17:00Z">
            <w:rPr>
              <w:rFonts w:ascii="Cambria Math" w:hAnsi="Cambria Math"/>
            </w:rPr>
            <m:t>s</m:t>
          </w:ins>
        </m:r>
      </m:oMath>
      <w:ins w:id="635" w:author="Joshua Cook" w:date="2020-09-01T15:15:00Z">
        <w:r>
          <w:t xml:space="preserve"> in sample </w:t>
        </w:r>
      </w:ins>
      <m:oMath>
        <m:r>
          <w:ins w:id="636" w:author="Joshua Cook" w:date="2020-09-01T15:17:00Z">
            <w:rPr>
              <w:rFonts w:ascii="Cambria Math" w:hAnsi="Cambria Math"/>
            </w:rPr>
            <m:t>a</m:t>
          </w:ins>
        </m:r>
      </m:oMath>
      <w:ins w:id="637" w:author="Joshua Cook" w:date="2020-09-01T15:15:00Z">
        <w:r>
          <w:t xml:space="preserve"> and </w:t>
        </w:r>
      </w:ins>
      <m:oMath>
        <m:sSub>
          <m:sSubPr>
            <m:ctrlPr>
              <w:ins w:id="638" w:author="Joshua Cook" w:date="2020-09-01T15:15:00Z">
                <w:rPr>
                  <w:rFonts w:ascii="Cambria Math" w:hAnsi="Cambria Math"/>
                  <w:i/>
                </w:rPr>
              </w:ins>
            </m:ctrlPr>
          </m:sSubPr>
          <m:e>
            <m:r>
              <w:ins w:id="639" w:author="Joshua Cook" w:date="2020-09-01T15:15:00Z">
                <w:rPr>
                  <w:rFonts w:ascii="Cambria Math" w:hAnsi="Cambria Math"/>
                </w:rPr>
                <m:t>w</m:t>
              </w:ins>
            </m:r>
          </m:e>
          <m:sub>
            <m:r>
              <w:ins w:id="640" w:author="Joshua Cook" w:date="2020-09-01T15:16:00Z">
                <w:rPr>
                  <w:rFonts w:ascii="Cambria Math" w:hAnsi="Cambria Math"/>
                </w:rPr>
                <m:t>k</m:t>
              </w:ins>
            </m:r>
            <m:r>
              <w:ins w:id="641" w:author="Joshua Cook" w:date="2020-09-01T15:15:00Z">
                <w:rPr>
                  <w:rFonts w:ascii="Cambria Math" w:hAnsi="Cambria Math"/>
                </w:rPr>
                <m:t>,</m:t>
              </w:ins>
            </m:r>
            <m:r>
              <w:ins w:id="642" w:author="Joshua Cook" w:date="2020-09-01T15:16:00Z">
                <w:rPr>
                  <w:rFonts w:ascii="Cambria Math" w:hAnsi="Cambria Math"/>
                </w:rPr>
                <m:t>s</m:t>
              </w:ins>
            </m:r>
          </m:sub>
        </m:sSub>
      </m:oMath>
      <w:ins w:id="643" w:author="Joshua Cook" w:date="2020-09-01T15:16:00Z">
        <w:r>
          <w:t xml:space="preserve"> is the weight of mutation </w:t>
        </w:r>
      </w:ins>
      <m:oMath>
        <m:r>
          <w:ins w:id="644" w:author="Joshua Cook" w:date="2020-09-01T15:17:00Z">
            <w:rPr>
              <w:rFonts w:ascii="Cambria Math" w:hAnsi="Cambria Math"/>
            </w:rPr>
            <m:t>k</m:t>
          </w:ins>
        </m:r>
      </m:oMath>
      <w:ins w:id="645" w:author="Joshua Cook" w:date="2020-09-01T15:16:00Z">
        <w:r>
          <w:t xml:space="preserve"> in signature </w:t>
        </w:r>
      </w:ins>
      <m:oMath>
        <m:r>
          <w:ins w:id="646" w:author="Joshua Cook" w:date="2020-09-01T15:16:00Z">
            <w:rPr>
              <w:rFonts w:ascii="Cambria Math" w:hAnsi="Cambria Math"/>
            </w:rPr>
            <m:t>s</m:t>
          </w:ins>
        </m:r>
      </m:oMath>
      <w:ins w:id="647" w:author="Joshua Cook" w:date="2020-09-01T15:17:00Z">
        <w:r>
          <w:t xml:space="preserve">. </w:t>
        </w:r>
      </w:ins>
      <w:ins w:id="648"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49" w:author="Joshua Cook" w:date="2020-10-14T14:12:00Z">
        <w:r w:rsidR="00A200DB">
          <w:t>any of the signatures.</w:t>
        </w:r>
      </w:ins>
    </w:p>
    <w:p w14:paraId="7C417B4F" w14:textId="718EB9EE" w:rsidR="00A200DB" w:rsidRPr="00A200DB" w:rsidRDefault="00A200DB" w:rsidP="00AB0309">
      <w:pPr>
        <w:pStyle w:val="BodyText"/>
      </w:pPr>
      <w:commentRangeStart w:id="650"/>
      <w:ins w:id="651" w:author="Joshua Cook" w:date="2020-10-14T14:14:00Z">
        <w:r>
          <w:t>The probabilit</w:t>
        </w:r>
      </w:ins>
      <w:ins w:id="652" w:author="Joshua Cook" w:date="2020-10-14T14:15:00Z">
        <w:r>
          <w:t>y</w:t>
        </w:r>
      </w:ins>
      <w:ins w:id="653" w:author="Joshua Cook" w:date="2020-10-14T14:14:00Z">
        <w:r>
          <w:t xml:space="preserve"> of a mutational signature to have caused </w:t>
        </w:r>
      </w:ins>
      <w:ins w:id="654" w:author="Joshua Cook" w:date="2020-10-14T14:18:00Z">
        <w:r>
          <w:t>a</w:t>
        </w:r>
      </w:ins>
      <w:ins w:id="655" w:author="Joshua Cook" w:date="2020-10-14T14:15:00Z">
        <w:r>
          <w:t xml:space="preserve"> </w:t>
        </w:r>
        <w:r>
          <w:rPr>
            <w:i/>
            <w:iCs/>
          </w:rPr>
          <w:t>KRAS</w:t>
        </w:r>
        <w:r>
          <w:t xml:space="preserve"> </w:t>
        </w:r>
      </w:ins>
      <w:ins w:id="656" w:author="Joshua Cook" w:date="2020-10-14T14:17:00Z">
        <w:r>
          <w:t xml:space="preserve">mutation was compared </w:t>
        </w:r>
      </w:ins>
      <w:ins w:id="657" w:author="Joshua Cook" w:date="2020-10-14T14:16:00Z">
        <w:r>
          <w:t>between two groups of tumor samples separated by their observed</w:t>
        </w:r>
      </w:ins>
      <w:ins w:id="658" w:author="Joshua Cook" w:date="2020-10-14T14:17:00Z">
        <w:r>
          <w:t xml:space="preserve"> </w:t>
        </w:r>
        <w:r>
          <w:rPr>
            <w:i/>
            <w:iCs/>
          </w:rPr>
          <w:t>KRAS</w:t>
        </w:r>
        <w:r>
          <w:t xml:space="preserve"> allele using a Wilcoxon rank-sum test. The p-values were adjusted for multiple hypothesis </w:t>
        </w:r>
      </w:ins>
      <w:ins w:id="659" w:author="Joshua Cook" w:date="2020-10-14T14:18:00Z">
        <w:r>
          <w:t xml:space="preserve">testing using the </w:t>
        </w:r>
        <w:proofErr w:type="spellStart"/>
        <w:r>
          <w:t>Benjamini</w:t>
        </w:r>
        <w:proofErr w:type="spellEnd"/>
        <w:r>
          <w:t>-Hochberg method.</w:t>
        </w:r>
      </w:ins>
      <w:commentRangeEnd w:id="650"/>
      <w:ins w:id="660" w:author="Joshua Cook" w:date="2020-10-15T15:36:00Z">
        <w:r w:rsidR="00D21C9A">
          <w:rPr>
            <w:rStyle w:val="CommentReference"/>
            <w:rFonts w:asciiTheme="minorHAnsi" w:eastAsia="MS Mincho" w:hAnsiTheme="minorHAnsi"/>
            <w:color w:val="auto"/>
          </w:rPr>
          <w:commentReference w:id="650"/>
        </w:r>
      </w:ins>
    </w:p>
    <w:p w14:paraId="7E8BFDC3" w14:textId="73A041BA" w:rsidR="00E0297D" w:rsidRDefault="00E0297D" w:rsidP="00AB0309">
      <w:pPr>
        <w:pStyle w:val="BodyText"/>
      </w:pPr>
    </w:p>
    <w:p w14:paraId="30019295" w14:textId="177870BF" w:rsidR="00CF20B9" w:rsidRDefault="00CF20B9">
      <w:pPr>
        <w:pStyle w:val="Heading2"/>
        <w:rPr>
          <w:ins w:id="661" w:author="Joshua Cook" w:date="2020-12-02T16:02:00Z"/>
        </w:rPr>
      </w:pPr>
      <w:bookmarkStart w:id="662" w:name="X7dafa6d99097747e66a939fa052e66c2c7d40a4"/>
      <w:ins w:id="663" w:author="Joshua Cook" w:date="2020-12-02T16:02:00Z">
        <w:r>
          <w:t xml:space="preserve">Calculating the probabilities of </w:t>
        </w:r>
        <w:r>
          <w:rPr>
            <w:i/>
          </w:rPr>
          <w:t>KRAS</w:t>
        </w:r>
        <w:r>
          <w:t xml:space="preserve"> alleles</w:t>
        </w:r>
      </w:ins>
    </w:p>
    <w:p w14:paraId="028A1274" w14:textId="77CCF814" w:rsidR="00CF20B9" w:rsidRPr="00CF20B9" w:rsidRDefault="00CF20B9" w:rsidP="004E7E46">
      <w:pPr>
        <w:pStyle w:val="BodyText"/>
        <w:rPr>
          <w:ins w:id="664" w:author="Joshua Cook" w:date="2020-12-02T16:02:00Z"/>
        </w:rPr>
      </w:pPr>
      <w:ins w:id="665"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666" w:author="Joshua Cook" w:date="2020-12-03T09:02:00Z">
        <w:r w:rsidR="004E7E46">
          <w:t xml:space="preserve"> a</w:t>
        </w:r>
      </w:ins>
      <w:ins w:id="667" w:author="Joshua Cook" w:date="2020-12-02T16:03:00Z">
        <w:r>
          <w:t xml:space="preserve"> tumor sample to acquire a specific </w:t>
        </w:r>
        <w:r>
          <w:rPr>
            <w:i/>
          </w:rPr>
          <w:t>KRAS</w:t>
        </w:r>
        <w:r>
          <w:t xml:space="preserve"> allele </w:t>
        </w:r>
      </w:ins>
      <w:ins w:id="668" w:author="Joshua Cook" w:date="2020-12-03T09:03:00Z">
        <w:r w:rsidR="004E7E46">
          <w:t>was</w:t>
        </w:r>
      </w:ins>
      <w:ins w:id="669"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670" w:author="Joshua Cook" w:date="2020-12-03T09:03:00Z">
        <w:r w:rsidR="004E7E46">
          <w:t>for the results presented in</w:t>
        </w:r>
      </w:ins>
      <w:ins w:id="671" w:author="Joshua Cook" w:date="2020-12-02T16:03:00Z">
        <w:r>
          <w:t xml:space="preserve"> Fig. 2a and 2b, and those found in at least 3% of any cancer </w:t>
        </w:r>
      </w:ins>
      <w:ins w:id="672" w:author="Joshua Cook" w:date="2020-12-03T09:03:00Z">
        <w:r w:rsidR="004E7E46">
          <w:t>fo</w:t>
        </w:r>
      </w:ins>
      <w:ins w:id="673" w:author="Joshua Cook" w:date="2020-12-03T09:04:00Z">
        <w:r w:rsidR="004E7E46">
          <w:t>r the results presented in</w:t>
        </w:r>
      </w:ins>
      <w:ins w:id="674" w:author="Joshua Cook" w:date="2020-12-02T16:03:00Z">
        <w:r>
          <w:t xml:space="preserve"> Supplementary Fig. 4.</w:t>
        </w:r>
      </w:ins>
      <w:ins w:id="675"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676" w:author="Joshua Cook" w:date="2020-12-02T16:09:00Z">
        <w:r w:rsidR="00FB320C">
          <w:t xml:space="preserve"> using the ‘boot’ R package and the “percentile” method</w:t>
        </w:r>
      </w:ins>
      <w:ins w:id="677" w:author="Joshua Cook" w:date="2020-12-02T16:08:00Z">
        <w:r w:rsidR="00FB320C">
          <w:t xml:space="preserve"> </w:t>
        </w:r>
      </w:ins>
      <w:customXmlInsRangeStart w:id="678"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678"/>
          <w:ins w:id="679" w:author="Joshua Cook" w:date="2020-12-02T16:08:00Z">
            <w:r w:rsidR="00FB320C" w:rsidRPr="003523EB">
              <w:rPr>
                <w:color w:val="000000"/>
                <w:vertAlign w:val="superscript"/>
              </w:rPr>
              <w:t>105,106</w:t>
            </w:r>
          </w:ins>
          <w:customXmlInsRangeStart w:id="680" w:author="Joshua Cook" w:date="2020-12-02T16:08:00Z"/>
        </w:sdtContent>
      </w:sdt>
      <w:customXmlInsRangeEnd w:id="680"/>
      <w:ins w:id="681"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682"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pPr>
        <w:pStyle w:val="Heading2"/>
      </w:pPr>
      <w:r>
        <w:t xml:space="preserve">Predicting </w:t>
      </w:r>
      <w:r>
        <w:rPr>
          <w:i/>
        </w:rPr>
        <w:t>KRAS</w:t>
      </w:r>
      <w:r>
        <w:t xml:space="preserve"> allele frequency</w:t>
      </w:r>
      <w:del w:id="683" w:author="Joshua Cook" w:date="2020-12-02T16:02:00Z">
        <w:r w:rsidDel="00CF20B9">
          <w:delText xml:space="preserve"> by mutational signatures</w:delText>
        </w:r>
      </w:del>
      <w:bookmarkEnd w:id="662"/>
    </w:p>
    <w:p w14:paraId="34B666F4" w14:textId="7C33CCE4" w:rsidR="00E0297D" w:rsidDel="000041D2" w:rsidRDefault="00FD56C1" w:rsidP="00AB0309">
      <w:pPr>
        <w:pStyle w:val="BodyText"/>
        <w:rPr>
          <w:del w:id="684" w:author="Joshua Cook" w:date="2020-12-03T09:08:00Z"/>
        </w:rPr>
      </w:pPr>
      <w:del w:id="685" w:author="Joshua Cook" w:date="2020-12-02T16:03:00Z">
        <w:r w:rsidDel="00CF20B9">
          <w:delText xml:space="preserve">The mutational signatures are linear combinations of the 96-dimension spectrum of possible mutations (see </w:delText>
        </w:r>
        <w:r w:rsidR="00114488" w:rsidDel="00CF20B9">
          <w:delText>“</w:delText>
        </w:r>
        <w:r w:rsidDel="00CF20B9">
          <w:delText>Identifying mutational signatures</w:delText>
        </w:r>
        <w:r w:rsidR="00114488" w:rsidDel="00CF20B9">
          <w:delText>”</w:delText>
        </w:r>
        <w:r w:rsidDel="00CF20B9">
          <w:delText xml:space="preserve"> above). Thus, assuming the null hypothesis that the prevalence of active mutational processes alone determines the frequency of </w:delText>
        </w:r>
        <w:r w:rsidDel="00CF20B9">
          <w:rPr>
            <w:i/>
          </w:rPr>
          <w:delText>KRAS</w:delText>
        </w:r>
        <w:r w:rsidDel="00CF20B9">
          <w:delText xml:space="preserve"> alleles in a cancer and the processes are active with the same probability </w:delText>
        </w:r>
      </w:del>
      <w:del w:id="686" w:author="Joshua Cook" w:date="2020-10-14T14:22:00Z">
        <w:r w:rsidDel="000A6D50">
          <w:delText>in any part of</w:delText>
        </w:r>
      </w:del>
      <w:del w:id="687" w:author="Joshua Cook" w:date="2020-12-02T16:03:00Z">
        <w:r w:rsidDel="00CF20B9">
          <w:delText xml:space="preserve"> the genome, the </w:delText>
        </w:r>
      </w:del>
      <w:del w:id="688" w:author="Joshua Cook" w:date="2020-12-02T15:56:00Z">
        <w:r w:rsidDel="00363F7C">
          <w:delText>predicted frequency of each</w:delText>
        </w:r>
      </w:del>
      <w:del w:id="689" w:author="Joshua Cook" w:date="2020-12-02T16:03:00Z">
        <w:r w:rsidDel="00CF20B9">
          <w:delText xml:space="preserve"> </w:delText>
        </w:r>
        <w:r w:rsidDel="00CF20B9">
          <w:rPr>
            <w:i/>
          </w:rPr>
          <w:delText>KRAS</w:delText>
        </w:r>
        <w:r w:rsidDel="00CF20B9">
          <w:delText xml:space="preserve"> allele can be calculated as the frequency of the same mutation across the entire genome. For each cancer, the pool of possible </w:delText>
        </w:r>
        <w:r w:rsidDel="00CF20B9">
          <w:rPr>
            <w:i/>
          </w:rPr>
          <w:delText>KRAS</w:delText>
        </w:r>
        <w:r w:rsidDel="00CF20B9">
          <w:delText xml:space="preserve"> </w:delText>
        </w:r>
        <w:r w:rsidDel="00CF20B9">
          <w:lastRenderedPageBreak/>
          <w:delText xml:space="preserve">mutations were restricted to those found in at leat 3% of the tumor samples. </w:delText>
        </w:r>
      </w:del>
      <w:ins w:id="690" w:author="Joshua Cook" w:date="2020-12-02T16:04:00Z">
        <w:r w:rsidR="001F4279">
          <w:t>The expected frequenc</w:t>
        </w:r>
      </w:ins>
      <w:ins w:id="691" w:author="Joshua Cook" w:date="2020-12-02T16:06:00Z">
        <w:r w:rsidR="00542B32">
          <w:t>ies</w:t>
        </w:r>
      </w:ins>
      <w:ins w:id="692" w:author="Joshua Cook" w:date="2020-12-02T16:04:00Z">
        <w:r w:rsidR="001F4279">
          <w:t xml:space="preserve"> of the </w:t>
        </w:r>
        <w:r w:rsidR="001F4279" w:rsidRPr="001F4279">
          <w:rPr>
            <w:i/>
            <w:iCs/>
          </w:rPr>
          <w:t>KRAS</w:t>
        </w:r>
        <w:r w:rsidR="001F4279">
          <w:t xml:space="preserve"> alleles </w:t>
        </w:r>
      </w:ins>
      <w:ins w:id="693" w:author="Joshua Cook" w:date="2020-12-02T16:06:00Z">
        <w:r w:rsidR="00542B32">
          <w:t>were</w:t>
        </w:r>
      </w:ins>
      <w:ins w:id="694" w:author="Joshua Cook" w:date="2020-12-02T16:04:00Z">
        <w:r w:rsidR="001F4279">
          <w:t xml:space="preserve"> calculated as the </w:t>
        </w:r>
      </w:ins>
      <w:ins w:id="695" w:author="Joshua Cook" w:date="2020-12-02T16:07:00Z">
        <w:r w:rsidR="00FB320C">
          <w:t>mean</w:t>
        </w:r>
      </w:ins>
      <w:ins w:id="696" w:author="Joshua Cook" w:date="2020-12-02T16:05:00Z">
        <w:r w:rsidR="001F4279">
          <w:t xml:space="preserve"> probability of obtaining the </w:t>
        </w:r>
        <w:r w:rsidR="001F4279">
          <w:rPr>
            <w:i/>
            <w:iCs/>
          </w:rPr>
          <w:t>KRAS</w:t>
        </w:r>
        <w:r w:rsidR="001F4279">
          <w:t xml:space="preserve"> allele across all tumor samples of a cancer type (see </w:t>
        </w:r>
      </w:ins>
      <w:ins w:id="697" w:author="Joshua Cook" w:date="2020-12-02T16:06:00Z">
        <w:r w:rsidR="001F4279">
          <w:t>“</w:t>
        </w:r>
      </w:ins>
      <w:ins w:id="698" w:author="Joshua Cook" w:date="2020-12-02T16:05:00Z">
        <w:r w:rsidR="001F4279">
          <w:t xml:space="preserve">Calculating the probabilities of </w:t>
        </w:r>
        <w:r w:rsidR="001F4279">
          <w:rPr>
            <w:i/>
          </w:rPr>
          <w:t>KRAS</w:t>
        </w:r>
        <w:r w:rsidR="001F4279">
          <w:t xml:space="preserve"> alleles” above). </w:t>
        </w:r>
      </w:ins>
      <w:r w:rsidRPr="001F4279">
        <w:t>The</w:t>
      </w:r>
      <w:r>
        <w:t xml:space="preserve"> 95% confidence intervals</w:t>
      </w:r>
      <w:ins w:id="699" w:author="Joshua Cook" w:date="2020-12-02T16:07:00Z">
        <w:r w:rsidR="00FB320C">
          <w:t xml:space="preserve"> around the mean</w:t>
        </w:r>
      </w:ins>
      <w:r>
        <w:t xml:space="preserve"> were bootstrapped</w:t>
      </w:r>
      <w:ins w:id="700" w:author="Joshua Cook" w:date="2020-10-14T14:24:00Z">
        <w:r w:rsidR="000A6D50">
          <w:t xml:space="preserve"> using the ‘boot’ R package and</w:t>
        </w:r>
      </w:ins>
      <w:ins w:id="701"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3523EB">
            <w:rPr>
              <w:color w:val="000000"/>
              <w:vertAlign w:val="superscript"/>
            </w:rPr>
            <w:t>105,106</w:t>
          </w:r>
        </w:sdtContent>
      </w:sdt>
      <w:r w:rsidR="00105084">
        <w:t xml:space="preserve">. </w:t>
      </w:r>
      <w:r>
        <w:t xml:space="preserve">The predicted frequencies of the </w:t>
      </w:r>
      <w:r>
        <w:rPr>
          <w:i/>
        </w:rPr>
        <w:t>KRAS</w:t>
      </w:r>
      <w:r>
        <w:t xml:space="preserve"> alleles for each cancer are available in the Supplementary Table</w:t>
      </w:r>
      <w:ins w:id="702" w:author="Joshua Cook" w:date="2020-12-03T09:07:00Z">
        <w:r w:rsidR="007020E5">
          <w:t>s</w:t>
        </w:r>
      </w:ins>
      <w:ins w:id="703" w:author="Joshua Cook" w:date="2020-12-03T09:05:00Z">
        <w:r w:rsidR="004E7E46">
          <w:t xml:space="preserve"> </w:t>
        </w:r>
      </w:ins>
      <w:ins w:id="704" w:author="Joshua Cook" w:date="2020-12-03T09:07:00Z">
        <w:r w:rsidR="007020E5">
          <w:t>6 and 7</w:t>
        </w:r>
      </w:ins>
      <w:r>
        <w:t>.</w:t>
      </w:r>
      <w:ins w:id="705" w:author="Joshua Cook" w:date="2020-09-01T15:23:00Z">
        <w:r w:rsidR="00FE496D">
          <w:t xml:space="preserve"> </w:t>
        </w:r>
        <w:commentRangeStart w:id="706"/>
        <w:r w:rsidR="00FE496D">
          <w:t>A Chi-squared tested was used to test the null hypothesis that there is no difference between the predicted and observed frequency</w:t>
        </w:r>
      </w:ins>
      <w:ins w:id="707" w:author="Joshua Cook" w:date="2020-10-14T14:33:00Z">
        <w:r w:rsidR="00AE74AC">
          <w:t xml:space="preserve"> for each </w:t>
        </w:r>
        <w:r w:rsidR="00AE74AC" w:rsidRPr="00105084">
          <w:rPr>
            <w:i/>
            <w:iCs/>
          </w:rPr>
          <w:t>KRAS</w:t>
        </w:r>
        <w:r w:rsidR="00AE74AC">
          <w:t xml:space="preserve"> allele</w:t>
        </w:r>
      </w:ins>
      <w:ins w:id="708" w:author="Joshua Cook" w:date="2020-09-01T15:23:00Z">
        <w:r w:rsidR="00FE496D">
          <w:t>.</w:t>
        </w:r>
      </w:ins>
      <w:ins w:id="709" w:author="Joshua Cook" w:date="2020-10-14T14:21:00Z">
        <w:r w:rsidR="000A6D50">
          <w:t xml:space="preserve"> The p-values were adjusted for multiple hypothesis testing using the </w:t>
        </w:r>
        <w:proofErr w:type="spellStart"/>
        <w:r w:rsidR="000A6D50">
          <w:t>Benjamini</w:t>
        </w:r>
        <w:proofErr w:type="spellEnd"/>
        <w:r w:rsidR="000A6D50">
          <w:t xml:space="preserve">-Hochberg </w:t>
        </w:r>
        <w:proofErr w:type="spellStart"/>
        <w:r w:rsidR="000A6D50">
          <w:t>method.</w:t>
        </w:r>
      </w:ins>
      <w:commentRangeEnd w:id="706"/>
      <w:ins w:id="710" w:author="Joshua Cook" w:date="2020-10-26T16:47:00Z">
        <w:r w:rsidR="006D350E">
          <w:rPr>
            <w:rStyle w:val="CommentReference"/>
            <w:rFonts w:asciiTheme="minorHAnsi" w:eastAsia="MS Mincho" w:hAnsiTheme="minorHAnsi"/>
            <w:color w:val="auto"/>
          </w:rPr>
          <w:commentReference w:id="706"/>
        </w:r>
      </w:ins>
    </w:p>
    <w:p w14:paraId="54987050" w14:textId="1C1D4BC3" w:rsidR="00E0297D" w:rsidRDefault="00FD56C1">
      <w:pPr>
        <w:pStyle w:val="Heading2"/>
      </w:pPr>
      <w:bookmarkStart w:id="711" w:name="comutation-with-kras-alleles"/>
      <w:r>
        <w:t>Comutation</w:t>
      </w:r>
      <w:proofErr w:type="spellEnd"/>
      <w:r>
        <w:t xml:space="preserve"> with </w:t>
      </w:r>
      <w:r>
        <w:rPr>
          <w:i/>
        </w:rPr>
        <w:t>KRAS</w:t>
      </w:r>
      <w:r>
        <w:t xml:space="preserve"> alleles</w:t>
      </w:r>
      <w:bookmarkEnd w:id="711"/>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712" w:author="Joshua Cook" w:date="2020-10-16T14:43:00Z">
        <w:r w:rsidR="006A1AAC">
          <w:t xml:space="preserve"> </w:t>
        </w:r>
        <w:commentRangeStart w:id="713"/>
        <w:r w:rsidR="006A1AAC">
          <w:t>I</w:t>
        </w:r>
      </w:ins>
      <w:ins w:id="714" w:author="Joshua Cook" w:date="2020-10-16T14:44:00Z">
        <w:r w:rsidR="006A1AAC">
          <w:t>ncrease</w:t>
        </w:r>
      </w:ins>
      <w:ins w:id="715" w:author="Joshua Cook" w:date="2020-10-16T14:45:00Z">
        <w:r w:rsidR="006A1AAC">
          <w:t>d</w:t>
        </w:r>
      </w:ins>
      <w:ins w:id="716" w:author="Joshua Cook" w:date="2020-10-16T14:44:00Z">
        <w:r w:rsidR="006A1AAC">
          <w:t xml:space="preserve"> comutation i</w:t>
        </w:r>
      </w:ins>
      <w:ins w:id="717" w:author="Joshua Cook" w:date="2020-10-16T14:43:00Z">
        <w:r w:rsidR="006A1AAC">
          <w:t>nteractions with a p-value &lt; 0.</w:t>
        </w:r>
      </w:ins>
      <w:ins w:id="718" w:author="Joshua Cook" w:date="2020-10-16T14:44:00Z">
        <w:r w:rsidR="006A1AAC">
          <w:t>01 were considered statistically significant.</w:t>
        </w:r>
        <w:commentRangeEnd w:id="713"/>
        <w:r w:rsidR="006A1AAC">
          <w:rPr>
            <w:rStyle w:val="CommentReference"/>
            <w:rFonts w:asciiTheme="minorHAnsi" w:eastAsia="MS Mincho" w:hAnsiTheme="minorHAnsi"/>
            <w:color w:val="auto"/>
          </w:rPr>
          <w:commentReference w:id="713"/>
        </w:r>
      </w:ins>
    </w:p>
    <w:p w14:paraId="2947DE5E" w14:textId="63BDF63F" w:rsidR="00E0297D" w:rsidRDefault="00FD56C1" w:rsidP="00AB0309">
      <w:pPr>
        <w:pStyle w:val="BodyText"/>
        <w:rPr>
          <w:ins w:id="719"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w:t>
      </w:r>
      <w:r>
        <w:lastRenderedPageBreak/>
        <w:t>frequency of at least 2% and at least 10 mutually exclusive events were considered.</w:t>
      </w:r>
      <w:ins w:id="720" w:author="Joshua Cook" w:date="2020-10-16T14:44:00Z">
        <w:r w:rsidR="006A1AAC">
          <w:t xml:space="preserve"> </w:t>
        </w:r>
        <w:commentRangeStart w:id="721"/>
        <w:r w:rsidR="006A1AAC">
          <w:t>Reduced comutation</w:t>
        </w:r>
      </w:ins>
      <w:ins w:id="722" w:author="Joshua Cook" w:date="2020-10-16T14:45:00Z">
        <w:r w:rsidR="006A1AAC">
          <w:t xml:space="preserve"> i</w:t>
        </w:r>
      </w:ins>
      <w:ins w:id="723" w:author="Joshua Cook" w:date="2020-10-16T14:44:00Z">
        <w:r w:rsidR="006A1AAC">
          <w:t>nteractions with a p-value &lt; 0.01 were considered statistically significant.</w:t>
        </w:r>
        <w:commentRangeEnd w:id="721"/>
        <w:r w:rsidR="006A1AAC">
          <w:rPr>
            <w:rStyle w:val="CommentReference"/>
            <w:rFonts w:asciiTheme="minorHAnsi" w:eastAsia="MS Mincho" w:hAnsiTheme="minorHAnsi"/>
            <w:color w:val="auto"/>
          </w:rPr>
          <w:commentReference w:id="721"/>
        </w:r>
      </w:ins>
    </w:p>
    <w:p w14:paraId="30161135" w14:textId="3F614783" w:rsidR="0004340B" w:rsidRPr="0004340B" w:rsidRDefault="0004340B" w:rsidP="00AB0309">
      <w:pPr>
        <w:pStyle w:val="BodyText"/>
      </w:pPr>
      <w:commentRangeStart w:id="724"/>
      <w:ins w:id="725" w:author="Joshua Cook" w:date="2020-10-16T09:29:00Z">
        <w:r>
          <w:t>T</w:t>
        </w:r>
      </w:ins>
      <w:ins w:id="726" w:author="Joshua Cook" w:date="2020-10-16T09:28:00Z">
        <w:r>
          <w:t xml:space="preserve">o </w:t>
        </w:r>
      </w:ins>
      <w:ins w:id="727"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728" w:author="Joshua Cook" w:date="2020-10-16T09:30:00Z">
        <w:r>
          <w:t xml:space="preserve">those that signal through </w:t>
        </w:r>
        <w:r>
          <w:rPr>
            <w:i/>
            <w:iCs/>
          </w:rPr>
          <w:t>KRAS</w:t>
        </w:r>
        <w:r>
          <w:t xml:space="preserve">, and genes that directly interact with </w:t>
        </w:r>
        <w:r>
          <w:rPr>
            <w:i/>
            <w:iCs/>
          </w:rPr>
          <w:t>KRAS</w:t>
        </w:r>
        <w:r>
          <w:t xml:space="preserve">, </w:t>
        </w:r>
      </w:ins>
      <w:ins w:id="729" w:author="Joshua Cook" w:date="2020-10-27T08:00:00Z">
        <w:r w:rsidR="00AE17B9">
          <w:t xml:space="preserve">these </w:t>
        </w:r>
      </w:ins>
      <w:ins w:id="730"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731" w:author="Joshua Cook" w:date="2020-10-16T09:31:00Z">
        <w:r>
          <w:t xml:space="preserve"> Only </w:t>
        </w:r>
      </w:ins>
      <w:ins w:id="732" w:author="Joshua Cook" w:date="2020-10-16T09:32:00Z">
        <w:r>
          <w:t>interactions</w:t>
        </w:r>
      </w:ins>
      <w:ins w:id="733" w:author="Joshua Cook" w:date="2020-10-16T09:31:00Z">
        <w:r>
          <w:t xml:space="preserve"> that met th</w:t>
        </w:r>
      </w:ins>
      <w:ins w:id="734" w:author="Joshua Cook" w:date="2020-10-27T08:00:00Z">
        <w:r w:rsidR="00AE17B9">
          <w:t>is</w:t>
        </w:r>
      </w:ins>
      <w:ins w:id="735" w:author="Joshua Cook" w:date="2020-10-16T09:31:00Z">
        <w:r>
          <w:t xml:space="preserve"> </w:t>
        </w:r>
      </w:ins>
      <w:ins w:id="736" w:author="Joshua Cook" w:date="2020-10-27T08:01:00Z">
        <w:r w:rsidR="00AE17B9" w:rsidRPr="00AE17B9">
          <w:t>criterion</w:t>
        </w:r>
        <w:r w:rsidR="00AE17B9">
          <w:t xml:space="preserve"> </w:t>
        </w:r>
      </w:ins>
      <w:ins w:id="737" w:author="Joshua Cook" w:date="2020-10-16T09:31:00Z">
        <w:r>
          <w:t xml:space="preserve">are presented in </w:t>
        </w:r>
        <w:r w:rsidRPr="0004340B">
          <w:t>Fig. 3b, Supplementary Fig. 6b and Supplementary Fig. 8b</w:t>
        </w:r>
      </w:ins>
      <w:ins w:id="738" w:author="Joshua Cook" w:date="2020-10-16T09:32:00Z">
        <w:r>
          <w:t>.</w:t>
        </w:r>
        <w:commentRangeEnd w:id="724"/>
        <w:r w:rsidR="00BE1885">
          <w:rPr>
            <w:rStyle w:val="CommentReference"/>
            <w:rFonts w:asciiTheme="minorHAnsi" w:eastAsia="MS Mincho" w:hAnsiTheme="minorHAnsi"/>
            <w:color w:val="auto"/>
          </w:rPr>
          <w:commentReference w:id="724"/>
        </w:r>
      </w:ins>
    </w:p>
    <w:p w14:paraId="0F05A900" w14:textId="3A6CE7D8"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39" w:name="functional-enrichment"/>
      <w:r>
        <w:t>Functional enrichment</w:t>
      </w:r>
      <w:bookmarkEnd w:id="739"/>
    </w:p>
    <w:p w14:paraId="04ABEB6D" w14:textId="4B1AEA4C"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w:t>
      </w:r>
      <w:r>
        <w:lastRenderedPageBreak/>
        <w:t>(2019).</w:t>
      </w:r>
      <w:commentRangeStart w:id="740"/>
      <w:ins w:id="741" w:author="Joshua Cook" w:date="2020-10-16T09:33:00Z">
        <w:r w:rsidR="00BE1885">
          <w:t xml:space="preserve"> Only enrichments with a </w:t>
        </w:r>
        <w:proofErr w:type="spellStart"/>
        <w:r w:rsidR="00BE1885">
          <w:t>Benjamini</w:t>
        </w:r>
        <w:proofErr w:type="spellEnd"/>
        <w:r w:rsidR="00BE1885">
          <w:t>-Hochberg FDR-adjusted p-value &lt; 0.2</w:t>
        </w:r>
      </w:ins>
      <w:ins w:id="742" w:author="Joshua Cook" w:date="2020-10-16T09:34:00Z">
        <w:r w:rsidR="00BE1885">
          <w:t xml:space="preserve"> were considered statistically significant.</w:t>
        </w:r>
        <w:commentRangeEnd w:id="740"/>
        <w:r w:rsidR="00BE1885">
          <w:rPr>
            <w:rStyle w:val="CommentReference"/>
            <w:rFonts w:asciiTheme="minorHAnsi" w:eastAsia="MS Mincho" w:hAnsiTheme="minorHAnsi"/>
            <w:color w:val="auto"/>
          </w:rPr>
          <w:commentReference w:id="740"/>
        </w:r>
      </w:ins>
    </w:p>
    <w:p w14:paraId="527363E0" w14:textId="1D137C0E" w:rsidR="00E0297D" w:rsidRDefault="00FD56C1">
      <w:pPr>
        <w:pStyle w:val="Heading2"/>
      </w:pPr>
      <w:bookmarkStart w:id="743" w:name="Xdb71face557a85867e32c776e14108c10f843cb"/>
      <w:r>
        <w:t>Modeling of cancer cell line genetic dependencies</w:t>
      </w:r>
      <w:bookmarkEnd w:id="743"/>
    </w:p>
    <w:p w14:paraId="2FCB79D1" w14:textId="0AACDFAD"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744" w:author="Joshua Cook" w:date="2020-10-15T15:12:00Z">
        <w:r w:rsidR="001704A8">
          <w:t>20</w:t>
        </w:r>
      </w:ins>
      <w:del w:id="745" w:author="Joshua Cook" w:date="2020-10-15T15:12:00Z">
        <w:r w:rsidDel="001704A8">
          <w:delText>19</w:delText>
        </w:r>
      </w:del>
      <w:r>
        <w:t>Q</w:t>
      </w:r>
      <w:ins w:id="746" w:author="Joshua Cook" w:date="2020-10-15T15:12:00Z">
        <w:r w:rsidR="001704A8">
          <w:t>1</w:t>
        </w:r>
      </w:ins>
      <w:del w:id="747"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48" w:author="Joshua Cook" w:date="2020-10-16T09:35:00Z">
        <w:r w:rsidDel="004A1032">
          <w:delText xml:space="preserve">with </w:delText>
        </w:r>
      </w:del>
      <w:ins w:id="749"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50" w:name="Xc3bf1c3d800ef32128f9eb89736137486275050"/>
      <w:r>
        <w:t>Gene Set Enrichment Analysis (GSEA) of genetic dependency</w:t>
      </w:r>
      <w:bookmarkEnd w:id="750"/>
    </w:p>
    <w:p w14:paraId="401CCE8C" w14:textId="747B3449"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w:t>
      </w:r>
      <w:r>
        <w:lastRenderedPageBreak/>
        <w:t>Hallmark and C2 gene sets and permuted the genes 10,000 times for the statistical test. All other settings were set to default values.</w:t>
      </w:r>
      <w:ins w:id="751" w:author="Joshua Cook" w:date="2020-10-16T09:36:00Z">
        <w:r w:rsidR="004A1032">
          <w:t xml:space="preserve"> </w:t>
        </w:r>
        <w:commentRangeStart w:id="752"/>
        <w:r w:rsidR="004A1032">
          <w:t>Enrichments were considered statist</w:t>
        </w:r>
      </w:ins>
      <w:ins w:id="753" w:author="Joshua Cook" w:date="2020-10-16T09:37:00Z">
        <w:r w:rsidR="004A1032">
          <w:t>ically significant if the</w:t>
        </w:r>
      </w:ins>
      <w:ins w:id="754" w:author="Joshua Cook" w:date="2020-10-16T09:36:00Z">
        <w:r w:rsidR="004A1032">
          <w:t xml:space="preserve"> adjusted p-value </w:t>
        </w:r>
      </w:ins>
      <w:ins w:id="755" w:author="Joshua Cook" w:date="2020-10-16T09:37:00Z">
        <w:r w:rsidR="004A1032">
          <w:t xml:space="preserve">&lt; </w:t>
        </w:r>
      </w:ins>
      <w:ins w:id="756" w:author="Joshua Cook" w:date="2020-10-16T09:40:00Z">
        <w:r w:rsidR="004A1032">
          <w:t>0.2 and a normalized enrichment score (NES) &lt; -1.2 or &gt; 1.2.</w:t>
        </w:r>
      </w:ins>
      <w:commentRangeEnd w:id="752"/>
      <w:ins w:id="757" w:author="Joshua Cook" w:date="2020-10-16T09:41:00Z">
        <w:r w:rsidR="00A32C46">
          <w:rPr>
            <w:rStyle w:val="CommentReference"/>
            <w:rFonts w:asciiTheme="minorHAnsi" w:eastAsia="MS Mincho" w:hAnsiTheme="minorHAnsi"/>
            <w:color w:val="auto"/>
          </w:rPr>
          <w:commentReference w:id="752"/>
        </w:r>
      </w:ins>
    </w:p>
    <w:p w14:paraId="2C2C9FD6" w14:textId="556996E9" w:rsidR="00E0297D" w:rsidRDefault="00FD56C1">
      <w:pPr>
        <w:pStyle w:val="Heading2"/>
      </w:pPr>
      <w:bookmarkStart w:id="758" w:name="X1f22b44f319e7894af8260b2e250a070ca87c6f"/>
      <w:r>
        <w:t>Modelling the effect of comutation events on genetic dependency</w:t>
      </w:r>
      <w:bookmarkEnd w:id="758"/>
    </w:p>
    <w:p w14:paraId="46FC9974" w14:textId="7E667BAA"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59" w:name="code-availability"/>
      <w:r>
        <w:lastRenderedPageBreak/>
        <w:t>Code availability</w:t>
      </w:r>
      <w:bookmarkEnd w:id="759"/>
    </w:p>
    <w:p w14:paraId="4FB7FBB2" w14:textId="448AA94F" w:rsidR="00E0297D" w:rsidRDefault="00FD56C1" w:rsidP="00AB0309">
      <w:pPr>
        <w:pStyle w:val="BodyText"/>
        <w:rPr>
          <w:ins w:id="760"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761" w:author="Joshua Cook" w:date="2020-10-29T09:14:00Z">
        <w:r w:rsidR="00EF46A0">
          <w:t>4.0</w:t>
        </w:r>
      </w:ins>
      <w:del w:id="762"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pPr>
        <w:pStyle w:val="Heading2"/>
        <w:rPr>
          <w:ins w:id="763" w:author="Joshua Cook" w:date="2020-10-29T09:07:00Z"/>
        </w:rPr>
        <w:pPrChange w:id="764" w:author="Joshua Cook" w:date="2020-10-29T09:07:00Z">
          <w:pPr>
            <w:pStyle w:val="BodyText"/>
          </w:pPr>
        </w:pPrChange>
      </w:pPr>
      <w:ins w:id="765" w:author="Joshua Cook" w:date="2020-10-29T09:07:00Z">
        <w:r>
          <w:t>Data Availability</w:t>
        </w:r>
      </w:ins>
    </w:p>
    <w:p w14:paraId="7DB9626B" w14:textId="28E0B817" w:rsidR="0072473D" w:rsidRDefault="0072473D" w:rsidP="00AB0309">
      <w:pPr>
        <w:pStyle w:val="BodyText"/>
      </w:pPr>
      <w:ins w:id="766" w:author="Joshua Cook" w:date="2020-10-29T09:08:00Z">
        <w:r>
          <w:t xml:space="preserve">All data </w:t>
        </w:r>
      </w:ins>
      <w:ins w:id="767" w:author="Joshua Cook" w:date="2020-10-29T09:11:00Z">
        <w:r>
          <w:t>that support the findings of this study</w:t>
        </w:r>
      </w:ins>
      <w:ins w:id="768" w:author="Joshua Cook" w:date="2020-10-29T09:08:00Z">
        <w:r>
          <w:t xml:space="preserve"> </w:t>
        </w:r>
      </w:ins>
      <w:ins w:id="769" w:author="Joshua Cook" w:date="2020-10-29T09:11:00Z">
        <w:r>
          <w:t>are</w:t>
        </w:r>
      </w:ins>
      <w:ins w:id="770" w:author="Joshua Cook" w:date="2020-10-29T09:08:00Z">
        <w:r>
          <w:t xml:space="preserve"> publicly available</w:t>
        </w:r>
      </w:ins>
      <w:ins w:id="771" w:author="Joshua Cook" w:date="2020-10-29T09:09:00Z">
        <w:r>
          <w:t xml:space="preserve"> </w:t>
        </w:r>
      </w:ins>
      <w:ins w:id="772" w:author="Joshua Cook" w:date="2020-10-29T09:11:00Z">
        <w:r>
          <w:t>from the cited sources. The</w:t>
        </w:r>
      </w:ins>
      <w:ins w:id="773" w:author="Joshua Cook" w:date="2020-10-29T09:09:00Z">
        <w:r>
          <w:t xml:space="preserve"> compiled data is available upon request.</w:t>
        </w:r>
      </w:ins>
    </w:p>
    <w:p w14:paraId="603FB354" w14:textId="4EE3B634" w:rsidR="00E0297D" w:rsidRDefault="00FD56C1">
      <w:pPr>
        <w:pStyle w:val="Heading1"/>
      </w:pPr>
      <w:bookmarkStart w:id="774" w:name="acknowledgements"/>
      <w:r>
        <w:t>Acknowledgements</w:t>
      </w:r>
      <w:bookmarkEnd w:id="774"/>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75" w:name="author-contributions"/>
      <w:r>
        <w:t>Author contributions</w:t>
      </w:r>
      <w:bookmarkEnd w:id="775"/>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76" w:name="competing-interests"/>
      <w:r>
        <w:t>Competing interests</w:t>
      </w:r>
      <w:bookmarkEnd w:id="776"/>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lastRenderedPageBreak/>
        <w:br w:type="page"/>
      </w:r>
    </w:p>
    <w:p w14:paraId="46DC228A" w14:textId="77777777" w:rsidR="003627F9" w:rsidRDefault="003627F9" w:rsidP="00AB0309">
      <w:pPr>
        <w:pStyle w:val="BodyText"/>
      </w:pPr>
    </w:p>
    <w:p w14:paraId="7C2FCD5C" w14:textId="77777777" w:rsidR="00E0297D" w:rsidRDefault="00FD56C1">
      <w:pPr>
        <w:pStyle w:val="CaptionedFigure"/>
      </w:pPr>
      <w:bookmarkStart w:id="777"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77"/>
    </w:p>
    <w:p w14:paraId="50E64938" w14:textId="4922C4FB" w:rsidR="00E0297D" w:rsidRPr="00FA60DE"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78" w:author="Joshua Cook" w:date="2020-10-14T09:29:00Z">
        <w:r w:rsidR="00FD56C1" w:rsidRPr="009B2D28" w:rsidDel="008216D5">
          <w:delText xml:space="preserve">levels </w:delText>
        </w:r>
      </w:del>
      <w:ins w:id="779" w:author="Joshua Cook" w:date="2020-10-14T09:29:00Z">
        <w:r w:rsidR="008216D5">
          <w:t>composition</w:t>
        </w:r>
        <w:r w:rsidR="008216D5" w:rsidRPr="009B2D28">
          <w:t xml:space="preserve"> </w:t>
        </w:r>
      </w:ins>
      <w:r w:rsidR="00FD56C1" w:rsidRPr="009B2D28">
        <w:t xml:space="preserve">of mutational signatures in tumor samples </w:t>
      </w:r>
      <w:del w:id="780" w:author="Joshua Cook" w:date="2020-10-14T09:29:00Z">
        <w:r w:rsidR="00FD56C1" w:rsidRPr="009B2D28" w:rsidDel="00900A91">
          <w:delText xml:space="preserve">separated </w:delText>
        </w:r>
      </w:del>
      <w:ins w:id="781"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782" w:author="Joshua Cook" w:date="2020-12-01T14:52:00Z">
        <w:r w:rsidR="00FA60DE">
          <w:t xml:space="preserve">In </w:t>
        </w:r>
        <w:r w:rsidR="00FA60DE">
          <w:rPr>
            <w:b/>
            <w:bCs w:val="0"/>
          </w:rPr>
          <w:t>c</w:t>
        </w:r>
        <w:r w:rsidR="00FA60DE">
          <w:t xml:space="preserve"> and </w:t>
        </w:r>
      </w:ins>
      <w:ins w:id="783"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p>
    <w:p w14:paraId="2D93BA7E" w14:textId="77777777" w:rsidR="00761EF9" w:rsidRDefault="00761EF9">
      <w:bookmarkStart w:id="784"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32746F92">
            <wp:extent cx="5943599" cy="329811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3298114"/>
                    </a:xfrm>
                    <a:prstGeom prst="rect">
                      <a:avLst/>
                    </a:prstGeom>
                    <a:noFill/>
                    <a:ln w="9525">
                      <a:noFill/>
                      <a:headEnd/>
                      <a:tailEnd/>
                    </a:ln>
                  </pic:spPr>
                </pic:pic>
              </a:graphicData>
            </a:graphic>
          </wp:inline>
        </w:drawing>
      </w:r>
      <w:bookmarkEnd w:id="784"/>
    </w:p>
    <w:p w14:paraId="491B8476" w14:textId="01A558A8"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785"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786" w:author="Joshua Cook" w:date="2020-10-15T11:59:00Z">
        <w:r w:rsidR="00304DE5">
          <w:t xml:space="preserve"> FDR-adjusted</w:t>
        </w:r>
      </w:ins>
      <w:r w:rsidR="00FD56C1">
        <w:t xml:space="preserve"> p</w:t>
      </w:r>
      <w:ins w:id="787"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788" w:author="Joshua Cook" w:date="2020-10-15T12:00:00Z">
        <w:r w:rsidR="00304DE5">
          <w:t xml:space="preserve">FDR-adjusted </w:t>
        </w:r>
      </w:ins>
      <w:r w:rsidR="00FD56C1">
        <w:t>p</w:t>
      </w:r>
      <w:ins w:id="789"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790" w:author="Joshua Cook" w:date="2020-10-15T12:01:00Z">
        <w:r w:rsidR="00304DE5">
          <w:rPr>
            <w:b/>
            <w:bCs w:val="0"/>
          </w:rPr>
          <w:t>b.</w:t>
        </w:r>
        <w:r w:rsidR="00304DE5">
          <w:t xml:space="preserve"> The average probability of the indicated </w:t>
        </w:r>
      </w:ins>
      <w:ins w:id="791"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792" w:author="Joshua Cook" w:date="2020-10-15T12:08:00Z">
        <w:r w:rsidR="00715935" w:rsidRPr="00FF60F5">
          <w:rPr>
            <w:color w:val="002060"/>
          </w:rPr>
          <w:t>●</w:t>
        </w:r>
      </w:ins>
      <w:ins w:id="793" w:author="Joshua Cook" w:date="2020-10-15T12:02:00Z">
        <w:r w:rsidR="00304DE5">
          <w:t xml:space="preserve">), tumors samples with a different </w:t>
        </w:r>
        <w:r w:rsidR="00304DE5">
          <w:rPr>
            <w:i/>
            <w:iCs/>
          </w:rPr>
          <w:t>KRAS</w:t>
        </w:r>
        <w:r w:rsidR="00304DE5">
          <w:t xml:space="preserve"> mutation (</w:t>
        </w:r>
      </w:ins>
      <w:ins w:id="794" w:author="Joshua Cook" w:date="2020-10-15T12:08:00Z">
        <w:r w:rsidR="00715935">
          <w:t>○</w:t>
        </w:r>
      </w:ins>
      <w:ins w:id="795" w:author="Joshua Cook" w:date="2020-10-15T12:02:00Z">
        <w:r w:rsidR="00304DE5">
          <w:t>), and tumor samples with</w:t>
        </w:r>
      </w:ins>
      <w:ins w:id="796" w:author="Joshua Cook" w:date="2020-10-15T12:32:00Z">
        <w:r w:rsidR="00CF3009">
          <w:t xml:space="preserve"> WT</w:t>
        </w:r>
      </w:ins>
      <w:ins w:id="797" w:author="Joshua Cook" w:date="2020-10-15T12:02:00Z">
        <w:r w:rsidR="00304DE5">
          <w:t xml:space="preserve"> </w:t>
        </w:r>
        <w:r w:rsidR="00304DE5">
          <w:rPr>
            <w:i/>
            <w:iCs/>
          </w:rPr>
          <w:t>KRAS</w:t>
        </w:r>
      </w:ins>
      <w:ins w:id="798" w:author="Joshua Cook" w:date="2020-10-15T12:08:00Z">
        <w:r w:rsidR="00715935" w:rsidRPr="00FF60F5">
          <w:rPr>
            <w:rFonts w:cs="Arial"/>
          </w:rPr>
          <w:t xml:space="preserve"> (</w:t>
        </w:r>
      </w:ins>
      <w:ins w:id="799" w:author="Joshua Cook" w:date="2020-10-15T12:09:00Z">
        <w:r w:rsidR="00715935" w:rsidRPr="00FF60F5">
          <w:rPr>
            <w:rFonts w:ascii="Segoe UI Symbol" w:eastAsia="Segoe UI Symbol" w:hAnsi="Segoe UI Symbol" w:cs="Segoe UI Symbol"/>
          </w:rPr>
          <w:t>▽</w:t>
        </w:r>
      </w:ins>
      <w:ins w:id="800" w:author="Joshua Cook" w:date="2020-10-15T12:08:00Z">
        <w:r w:rsidR="00715935" w:rsidRPr="00FF60F5">
          <w:rPr>
            <w:rFonts w:cs="Arial"/>
          </w:rPr>
          <w:t>)</w:t>
        </w:r>
      </w:ins>
      <w:ins w:id="801" w:author="Joshua Cook" w:date="2020-10-15T12:02:00Z">
        <w:r w:rsidR="00304DE5" w:rsidRPr="00FF60F5">
          <w:rPr>
            <w:rFonts w:cs="Arial"/>
          </w:rPr>
          <w:t>. The</w:t>
        </w:r>
        <w:r w:rsidR="00304DE5">
          <w:t xml:space="preserve"> errors bars indicate bootstrapped 95% CI</w:t>
        </w:r>
      </w:ins>
      <w:ins w:id="802" w:author="Joshua Cook" w:date="2020-10-15T12:03:00Z">
        <w:r w:rsidR="00304DE5">
          <w:t xml:space="preserve"> confidence intervals</w:t>
        </w:r>
      </w:ins>
      <w:ins w:id="803" w:author="Joshua Cook" w:date="2020-10-26T16:49:00Z">
        <w:r w:rsidR="006D350E">
          <w:t xml:space="preserve"> of the mean</w:t>
        </w:r>
      </w:ins>
      <w:ins w:id="804" w:author="Joshua Cook" w:date="2020-10-15T12:03:00Z">
        <w:r w:rsidR="00304DE5">
          <w:t xml:space="preserve">. For each allele, </w:t>
        </w:r>
      </w:ins>
      <w:ins w:id="805" w:author="Joshua Cook" w:date="2020-10-15T12:06:00Z">
        <w:r w:rsidR="00715935">
          <w:t xml:space="preserve">differences in </w:t>
        </w:r>
      </w:ins>
      <w:ins w:id="806" w:author="Joshua Cook" w:date="2020-10-15T12:03:00Z">
        <w:r w:rsidR="00304DE5">
          <w:t xml:space="preserve">the probabilities between tumor samples with the allele and </w:t>
        </w:r>
      </w:ins>
      <w:ins w:id="807" w:author="Joshua Cook" w:date="2020-10-15T12:04:00Z">
        <w:r w:rsidR="00304DE5">
          <w:t xml:space="preserve">those with another allele and between tumor samples with the allele and those with WT </w:t>
        </w:r>
        <w:r w:rsidR="00304DE5">
          <w:rPr>
            <w:i/>
            <w:iCs/>
          </w:rPr>
          <w:t>KRAS</w:t>
        </w:r>
      </w:ins>
      <w:ins w:id="808" w:author="Joshua Cook" w:date="2020-10-15T12:07:00Z">
        <w:r w:rsidR="00715935">
          <w:t xml:space="preserve"> were tested via a Wilcoxon rank-sum test</w:t>
        </w:r>
      </w:ins>
      <w:ins w:id="809" w:author="Joshua Cook" w:date="2020-12-02T15:45:00Z">
        <w:r w:rsidR="0080561A">
          <w:t xml:space="preserve"> (*: p &lt; 0.05, ***: p &lt; 0.001</w:t>
        </w:r>
      </w:ins>
      <w:ins w:id="810" w:author="Joshua Cook" w:date="2020-12-02T15:46:00Z">
        <w:r w:rsidR="0080561A">
          <w:t xml:space="preserve">; </w:t>
        </w:r>
      </w:ins>
      <w:ins w:id="811" w:author="Joshua Cook" w:date="2020-12-02T15:47:00Z">
        <w:r w:rsidR="0080561A">
          <w:t xml:space="preserve">p-values were adjusted using the </w:t>
        </w:r>
        <w:proofErr w:type="spellStart"/>
        <w:r w:rsidR="0080561A">
          <w:t>Benjamini</w:t>
        </w:r>
        <w:proofErr w:type="spellEnd"/>
        <w:r w:rsidR="0080561A">
          <w:t>-Hochberg FDR correction method</w:t>
        </w:r>
      </w:ins>
      <w:ins w:id="812" w:author="Joshua Cook" w:date="2020-12-02T15:45:00Z">
        <w:r w:rsidR="0080561A">
          <w:t>)</w:t>
        </w:r>
      </w:ins>
      <w:ins w:id="813" w:author="Joshua Cook" w:date="2020-10-15T12:07:00Z">
        <w:r w:rsidR="00715935">
          <w:t>.</w:t>
        </w:r>
      </w:ins>
    </w:p>
    <w:p w14:paraId="3FB56BFF" w14:textId="6C6A9436" w:rsidR="00E0297D" w:rsidRDefault="00FD56C1">
      <w:pPr>
        <w:pStyle w:val="CaptionedFigure"/>
      </w:pPr>
      <w:bookmarkStart w:id="814"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14"/>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053652EE"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w:t>
      </w:r>
      <w:ins w:id="815" w:author="Joshua Cook" w:date="2020-12-01T14:55:00Z">
        <w:r w:rsidR="0024040E">
          <w:t xml:space="preserve">significant </w:t>
        </w:r>
      </w:ins>
      <w:r w:rsidRPr="00BC4F4E">
        <w:t>comutation interaction between an allele and another gene</w:t>
      </w:r>
      <w:ins w:id="816" w:author="Joshua Cook" w:date="2020-12-01T14:56:00Z">
        <w:r w:rsidR="0024040E">
          <w:t xml:space="preserve"> </w:t>
        </w:r>
        <w:commentRangeStart w:id="817"/>
        <w:r w:rsidR="0024040E">
          <w:t>(p-value &lt; 0.01)</w:t>
        </w:r>
        <w:commentRangeEnd w:id="817"/>
        <w:r w:rsidR="0024040E">
          <w:rPr>
            <w:rStyle w:val="CommentReference"/>
            <w:rFonts w:asciiTheme="minorHAnsi" w:hAnsiTheme="minorHAnsi"/>
            <w:bCs w:val="0"/>
            <w:color w:val="auto"/>
          </w:rPr>
          <w:commentReference w:id="817"/>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818" w:author="Joshua Cook" w:date="2020-09-01T14:04:00Z">
        <w:r w:rsidR="0053423F">
          <w:t xml:space="preserve"> </w:t>
        </w:r>
        <w:commentRangeStart w:id="819"/>
        <w:r w:rsidR="0053423F">
          <w:t>or tumor suppressors</w:t>
        </w:r>
      </w:ins>
      <w:commentRangeEnd w:id="819"/>
      <w:ins w:id="820" w:author="Joshua Cook" w:date="2020-10-15T15:30:00Z">
        <w:r w:rsidR="00D33C2A">
          <w:rPr>
            <w:rStyle w:val="CommentReference"/>
            <w:rFonts w:asciiTheme="minorHAnsi" w:hAnsiTheme="minorHAnsi"/>
            <w:bCs w:val="0"/>
            <w:color w:val="auto"/>
          </w:rPr>
          <w:commentReference w:id="819"/>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21" w:author="Joshua Cook" w:date="2020-10-16T09:42:00Z">
        <w:r w:rsidR="00A32C46">
          <w:t xml:space="preserve"> </w:t>
        </w:r>
        <w:commentRangeStart w:id="822"/>
        <w:r w:rsidR="00A32C46">
          <w:t>FDR-adjusted</w:t>
        </w:r>
      </w:ins>
      <w:r w:rsidRPr="00BC4F4E">
        <w:t xml:space="preserve"> </w:t>
      </w:r>
      <w:commentRangeEnd w:id="822"/>
      <w:r w:rsidR="00A32C46">
        <w:rPr>
          <w:rStyle w:val="CommentReference"/>
          <w:rFonts w:asciiTheme="minorHAnsi" w:hAnsiTheme="minorHAnsi"/>
          <w:bCs w:val="0"/>
          <w:color w:val="auto"/>
        </w:rPr>
        <w:commentReference w:id="822"/>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23"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823"/>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24"/>
      <w:ins w:id="825" w:author="Joshua Cook" w:date="2020-10-16T09:43:00Z">
        <w:r w:rsidR="00A32C46">
          <w:t xml:space="preserve">FDR-adjusted </w:t>
        </w:r>
        <w:commentRangeEnd w:id="824"/>
        <w:r w:rsidR="00A32C46">
          <w:rPr>
            <w:rStyle w:val="CommentReference"/>
            <w:rFonts w:asciiTheme="minorHAnsi" w:hAnsiTheme="minorHAnsi"/>
            <w:bCs w:val="0"/>
            <w:color w:val="auto"/>
          </w:rPr>
          <w:commentReference w:id="824"/>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26"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26"/>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27" w:name="sfig:mutational-signatures-supp"/>
      <w:r>
        <w:rPr>
          <w:noProof/>
        </w:rPr>
        <w:lastRenderedPageBreak/>
        <w:drawing>
          <wp:inline distT="0" distB="0" distL="0" distR="0" wp14:anchorId="505279BD" wp14:editId="74CF871F">
            <wp:extent cx="5943599"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9" cy="6106757"/>
                    </a:xfrm>
                    <a:prstGeom prst="rect">
                      <a:avLst/>
                    </a:prstGeom>
                    <a:noFill/>
                    <a:ln w="9525">
                      <a:noFill/>
                      <a:headEnd/>
                      <a:tailEnd/>
                    </a:ln>
                  </pic:spPr>
                </pic:pic>
              </a:graphicData>
            </a:graphic>
          </wp:inline>
        </w:drawing>
      </w:r>
      <w:bookmarkEnd w:id="827"/>
    </w:p>
    <w:p w14:paraId="0C30B7B5" w14:textId="7A344B54"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w:t>
      </w:r>
      <w:del w:id="828" w:author="Joshua Cook" w:date="2020-12-01T13:34:00Z">
        <w:r w:rsidR="00FD56C1" w:rsidRPr="00740BEB" w:rsidDel="000423B1">
          <w:rPr>
            <w:b/>
            <w:bCs w:val="0"/>
          </w:rPr>
          <w:delText>, b</w:delText>
        </w:r>
      </w:del>
      <w:r w:rsidR="00FD56C1" w:rsidRPr="00740BEB">
        <w:rPr>
          <w:b/>
          <w:bCs w:val="0"/>
        </w:rPr>
        <w:t>.</w:t>
      </w:r>
      <w:r w:rsidR="00FD56C1">
        <w:t xml:space="preserve"> The </w:t>
      </w:r>
      <w:del w:id="829" w:author="Joshua Cook" w:date="2020-10-15T15:30:00Z">
        <w:r w:rsidR="00FD56C1" w:rsidDel="00D33C2A">
          <w:delText xml:space="preserve">detected level </w:delText>
        </w:r>
      </w:del>
      <w:ins w:id="830" w:author="Joshua Cook" w:date="2020-10-15T15:30:00Z">
        <w:r w:rsidR="00D33C2A">
          <w:t xml:space="preserve">composition </w:t>
        </w:r>
      </w:ins>
      <w:r w:rsidR="00FD56C1">
        <w:t>of the mutational signatures in each tumor sample</w:t>
      </w:r>
      <w:del w:id="831"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832" w:author="Joshua Cook" w:date="2020-12-01T13:34:00Z">
        <w:r w:rsidR="000423B1">
          <w:t xml:space="preserve">, with each column representing </w:t>
        </w:r>
      </w:ins>
      <w:ins w:id="833" w:author="Joshua Cook" w:date="2020-12-01T13:35:00Z">
        <w:r w:rsidR="000423B1">
          <w:t>a tumor sample</w:t>
        </w:r>
      </w:ins>
      <w:del w:id="834" w:author="Joshua Cook" w:date="2020-12-01T13:35:00Z">
        <w:r w:rsidR="00FD56C1" w:rsidDel="000423B1">
          <w:delText xml:space="preserve"> each tumor sample is a column</w:delText>
        </w:r>
      </w:del>
      <w:r w:rsidR="00FD56C1">
        <w:t>.</w:t>
      </w:r>
      <w:ins w:id="835" w:author="Joshua Cook" w:date="2020-12-01T13:35:00Z">
        <w:r w:rsidR="000423B1" w:rsidRPr="000423B1">
          <w:rPr>
            <w:rFonts w:asciiTheme="minorHAnsi" w:hAnsiTheme="minorHAnsi"/>
            <w:b/>
            <w:bCs w:val="0"/>
            <w:color w:val="auto"/>
            <w:sz w:val="24"/>
          </w:rPr>
          <w:t xml:space="preserve"> </w:t>
        </w:r>
        <w:commentRangeStart w:id="836"/>
        <w:r w:rsidR="000423B1" w:rsidRPr="000423B1">
          <w:rPr>
            <w:b/>
          </w:rPr>
          <w:t>b</w:t>
        </w:r>
        <w:r w:rsidR="000423B1" w:rsidRPr="000423B1">
          <w:t>. The fraction of samples containing each signature of the prevalent signatures</w:t>
        </w:r>
      </w:ins>
      <w:ins w:id="837" w:author="Joshua Cook" w:date="2020-12-01T14:29:00Z">
        <w:r w:rsidR="00C07320">
          <w:t>.</w:t>
        </w:r>
      </w:ins>
      <w:r w:rsidR="00FD56C1">
        <w:t xml:space="preserve"> </w:t>
      </w:r>
      <w:commentRangeEnd w:id="836"/>
      <w:r w:rsidR="00707AF1">
        <w:rPr>
          <w:rStyle w:val="CommentReference"/>
          <w:rFonts w:asciiTheme="minorHAnsi" w:hAnsiTheme="minorHAnsi"/>
          <w:bCs w:val="0"/>
          <w:color w:val="auto"/>
        </w:rPr>
        <w:commentReference w:id="836"/>
      </w:r>
      <w:ins w:id="838" w:author="Joshua Cook" w:date="2020-12-01T14:29:00Z">
        <w:r w:rsidR="00C07320">
          <w:t xml:space="preserve"> The distribution</w:t>
        </w:r>
      </w:ins>
      <w:ins w:id="839" w:author="Joshua Cook" w:date="2020-12-01T14:30:00Z">
        <w:r w:rsidR="00C07320">
          <w:t>s</w:t>
        </w:r>
      </w:ins>
      <w:ins w:id="840" w:author="Joshua Cook" w:date="2020-12-01T14:29:00Z">
        <w:r w:rsidR="00C07320">
          <w:t xml:space="preserve"> of the fraction of total mutational signature composition</w:t>
        </w:r>
      </w:ins>
      <w:ins w:id="841" w:author="Joshua Cook" w:date="2020-12-01T14:30:00Z">
        <w:r w:rsidR="00C07320">
          <w:t xml:space="preserve"> </w:t>
        </w:r>
      </w:ins>
      <w:ins w:id="842" w:author="Joshua Cook" w:date="2020-12-01T14:31:00Z">
        <w:r w:rsidR="00C07320">
          <w:t xml:space="preserve">in a tumor sample </w:t>
        </w:r>
      </w:ins>
      <w:ins w:id="843" w:author="Joshua Cook" w:date="2020-12-01T14:30:00Z">
        <w:r w:rsidR="00C07320">
          <w:t>for each signature detected in the cancer type.</w:t>
        </w:r>
      </w:ins>
      <w:ins w:id="844" w:author="Joshua Cook" w:date="2020-12-01T14:29:00Z">
        <w:r w:rsidR="00C07320">
          <w:t xml:space="preserve"> </w:t>
        </w:r>
      </w:ins>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45" w:author="Joshua Cook" w:date="2020-10-14T09:35:00Z"/>
        </w:rPr>
      </w:pPr>
      <w:bookmarkStart w:id="846" w:name="sfig:obs-vs-pred-supp"/>
      <w:ins w:id="847" w:author="Joshua Cook" w:date="2020-10-14T09:35:00Z">
        <w:r>
          <w:br w:type="page"/>
        </w:r>
      </w:ins>
    </w:p>
    <w:p w14:paraId="7FB0A2D0" w14:textId="77777777" w:rsidR="001764B1" w:rsidRDefault="0073256F">
      <w:pPr>
        <w:rPr>
          <w:ins w:id="848" w:author="Joshua Cook" w:date="2020-10-14T09:41:00Z"/>
        </w:rPr>
      </w:pPr>
      <w:ins w:id="849" w:author="Joshua Cook" w:date="2020-10-14T09:36:00Z">
        <w:r>
          <w:rPr>
            <w:noProof/>
          </w:rPr>
          <w:lastRenderedPageBreak/>
          <w:drawing>
            <wp:inline distT="0" distB="0" distL="0" distR="0" wp14:anchorId="74265D1E" wp14:editId="3939EB23">
              <wp:extent cx="5943600" cy="7435327"/>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7"/>
                      </a:xfrm>
                      <a:prstGeom prst="rect">
                        <a:avLst/>
                      </a:prstGeom>
                      <a:noFill/>
                      <a:ln w="9525">
                        <a:noFill/>
                        <a:headEnd/>
                        <a:tailEnd/>
                      </a:ln>
                    </pic:spPr>
                  </pic:pic>
                </a:graphicData>
              </a:graphic>
            </wp:inline>
          </w:drawing>
        </w:r>
      </w:ins>
    </w:p>
    <w:p w14:paraId="08415A97" w14:textId="22DF9F86" w:rsidR="009147A7" w:rsidRPr="008C680F" w:rsidRDefault="001764B1">
      <w:pPr>
        <w:rPr>
          <w:ins w:id="850" w:author="Joshua Cook" w:date="2020-10-15T14:32:00Z"/>
          <w:rFonts w:ascii="Arial" w:hAnsi="Arial"/>
          <w:b/>
          <w:color w:val="000000" w:themeColor="text1"/>
          <w:sz w:val="20"/>
        </w:rPr>
      </w:pPr>
      <w:commentRangeStart w:id="851"/>
      <w:ins w:id="852"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53" w:author="Joshua Cook" w:date="2020-10-15T14:33:00Z">
        <w:r w:rsidR="008C680F">
          <w:rPr>
            <w:rFonts w:ascii="Arial" w:hAnsi="Arial"/>
            <w:b/>
            <w:color w:val="000000" w:themeColor="text1"/>
            <w:sz w:val="20"/>
          </w:rPr>
          <w:t xml:space="preserve"> Mutational signature </w:t>
        </w:r>
      </w:ins>
      <w:ins w:id="854"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51"/>
      <w:ins w:id="855" w:author="Joshua Cook" w:date="2020-10-16T09:44:00Z">
        <w:r w:rsidR="00A32C46">
          <w:rPr>
            <w:rStyle w:val="CommentReference"/>
          </w:rPr>
          <w:commentReference w:id="851"/>
        </w:r>
      </w:ins>
    </w:p>
    <w:p w14:paraId="18C0BEAE" w14:textId="77777777" w:rsidR="009147A7" w:rsidRDefault="009147A7">
      <w:pPr>
        <w:rPr>
          <w:ins w:id="856" w:author="Joshua Cook" w:date="2020-10-15T14:32:00Z"/>
          <w:rFonts w:ascii="Arial" w:hAnsi="Arial"/>
          <w:b/>
          <w:color w:val="000000" w:themeColor="text1"/>
          <w:sz w:val="20"/>
        </w:rPr>
      </w:pPr>
      <w:ins w:id="857" w:author="Joshua Cook" w:date="2020-10-15T14:32:00Z">
        <w:r>
          <w:rPr>
            <w:rFonts w:ascii="Arial" w:hAnsi="Arial"/>
            <w:b/>
            <w:color w:val="000000" w:themeColor="text1"/>
            <w:sz w:val="20"/>
          </w:rPr>
          <w:br w:type="page"/>
        </w:r>
      </w:ins>
    </w:p>
    <w:p w14:paraId="6BB535C5" w14:textId="36456A05" w:rsidR="008C680F" w:rsidRPr="008C680F" w:rsidRDefault="009147A7" w:rsidP="008C680F">
      <w:pPr>
        <w:jc w:val="both"/>
        <w:rPr>
          <w:ins w:id="858" w:author="Joshua Cook" w:date="2020-10-15T14:34:00Z"/>
          <w:rFonts w:ascii="Arial" w:hAnsi="Arial"/>
          <w:bCs/>
          <w:color w:val="000000" w:themeColor="text1"/>
          <w:sz w:val="20"/>
        </w:rPr>
      </w:pPr>
      <w:ins w:id="859" w:author="Joshua Cook" w:date="2020-10-15T14:32:00Z">
        <w:r w:rsidRPr="008C680F">
          <w:rPr>
            <w:rFonts w:ascii="Arial" w:hAnsi="Arial"/>
            <w:b/>
            <w:color w:val="000000" w:themeColor="text1"/>
            <w:sz w:val="20"/>
          </w:rPr>
          <w:lastRenderedPageBreak/>
          <w:t xml:space="preserve">Supplementary Figure 2. </w:t>
        </w:r>
      </w:ins>
      <w:ins w:id="860"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61" w:author="Joshua Cook" w:date="2020-10-15T14:35:00Z">
        <w:r w:rsidR="008C680F">
          <w:rPr>
            <w:rFonts w:ascii="Arial" w:hAnsi="Arial"/>
            <w:bCs/>
            <w:color w:val="000000" w:themeColor="text1"/>
            <w:sz w:val="20"/>
          </w:rPr>
          <w:t xml:space="preserve">select mutational signatures in </w:t>
        </w:r>
      </w:ins>
      <w:ins w:id="862" w:author="Joshua Cook" w:date="2020-10-15T14:36:00Z">
        <w:r w:rsidR="008C680F">
          <w:rPr>
            <w:rFonts w:ascii="Arial" w:hAnsi="Arial"/>
            <w:bCs/>
            <w:color w:val="000000" w:themeColor="text1"/>
            <w:sz w:val="20"/>
          </w:rPr>
          <w:t>(</w:t>
        </w:r>
      </w:ins>
      <w:ins w:id="863" w:author="Joshua Cook" w:date="2020-10-15T14:35:00Z">
        <w:r w:rsidR="008C680F">
          <w:rPr>
            <w:rFonts w:ascii="Arial" w:hAnsi="Arial"/>
            <w:b/>
            <w:color w:val="000000" w:themeColor="text1"/>
            <w:sz w:val="20"/>
          </w:rPr>
          <w:t>a</w:t>
        </w:r>
      </w:ins>
      <w:ins w:id="864" w:author="Joshua Cook" w:date="2020-10-15T14:36:00Z">
        <w:r w:rsidR="008C680F" w:rsidRPr="008C680F">
          <w:rPr>
            <w:rFonts w:ascii="Arial" w:hAnsi="Arial"/>
            <w:bCs/>
            <w:color w:val="000000" w:themeColor="text1"/>
            <w:sz w:val="20"/>
          </w:rPr>
          <w:t>)</w:t>
        </w:r>
      </w:ins>
      <w:ins w:id="865" w:author="Joshua Cook" w:date="2020-10-15T14:35:00Z">
        <w:r w:rsidR="008C680F">
          <w:rPr>
            <w:rFonts w:ascii="Arial" w:hAnsi="Arial"/>
            <w:bCs/>
            <w:color w:val="000000" w:themeColor="text1"/>
            <w:sz w:val="20"/>
          </w:rPr>
          <w:t xml:space="preserve"> COAD, </w:t>
        </w:r>
      </w:ins>
      <w:ins w:id="866" w:author="Joshua Cook" w:date="2020-10-15T14:37:00Z">
        <w:r w:rsidR="008C680F">
          <w:rPr>
            <w:rFonts w:ascii="Arial" w:hAnsi="Arial"/>
            <w:bCs/>
            <w:color w:val="000000" w:themeColor="text1"/>
            <w:sz w:val="20"/>
          </w:rPr>
          <w:t>(</w:t>
        </w:r>
      </w:ins>
      <w:ins w:id="867" w:author="Joshua Cook" w:date="2020-10-15T14:35:00Z">
        <w:r w:rsidR="008C680F">
          <w:rPr>
            <w:rFonts w:ascii="Arial" w:hAnsi="Arial"/>
            <w:b/>
            <w:color w:val="000000" w:themeColor="text1"/>
            <w:sz w:val="20"/>
          </w:rPr>
          <w:t>b</w:t>
        </w:r>
      </w:ins>
      <w:ins w:id="868" w:author="Joshua Cook" w:date="2020-10-15T14:36:00Z">
        <w:r w:rsidR="008C680F" w:rsidRPr="008C680F">
          <w:rPr>
            <w:rFonts w:ascii="Arial" w:hAnsi="Arial"/>
            <w:bCs/>
            <w:color w:val="000000" w:themeColor="text1"/>
            <w:sz w:val="20"/>
          </w:rPr>
          <w:t>)</w:t>
        </w:r>
      </w:ins>
      <w:ins w:id="869" w:author="Joshua Cook" w:date="2020-10-15T14:35:00Z">
        <w:r w:rsidR="008C680F">
          <w:rPr>
            <w:rFonts w:ascii="Arial" w:hAnsi="Arial"/>
            <w:bCs/>
            <w:color w:val="000000" w:themeColor="text1"/>
            <w:sz w:val="20"/>
          </w:rPr>
          <w:t xml:space="preserve"> LUAD, </w:t>
        </w:r>
      </w:ins>
      <w:ins w:id="870" w:author="Joshua Cook" w:date="2020-10-15T14:37:00Z">
        <w:r w:rsidR="008C680F">
          <w:rPr>
            <w:rFonts w:ascii="Arial" w:hAnsi="Arial"/>
            <w:bCs/>
            <w:color w:val="000000" w:themeColor="text1"/>
            <w:sz w:val="20"/>
          </w:rPr>
          <w:t>(</w:t>
        </w:r>
      </w:ins>
      <w:ins w:id="871" w:author="Joshua Cook" w:date="2020-10-15T14:35:00Z">
        <w:r w:rsidR="008C680F" w:rsidRPr="008C680F">
          <w:rPr>
            <w:rFonts w:ascii="Arial" w:hAnsi="Arial"/>
            <w:b/>
            <w:color w:val="000000" w:themeColor="text1"/>
            <w:sz w:val="20"/>
          </w:rPr>
          <w:t>c</w:t>
        </w:r>
      </w:ins>
      <w:ins w:id="872" w:author="Joshua Cook" w:date="2020-10-15T14:37:00Z">
        <w:r w:rsidR="008C680F" w:rsidRPr="008C680F">
          <w:rPr>
            <w:rFonts w:ascii="Arial" w:hAnsi="Arial"/>
            <w:bCs/>
            <w:color w:val="000000" w:themeColor="text1"/>
            <w:sz w:val="20"/>
          </w:rPr>
          <w:t>)</w:t>
        </w:r>
      </w:ins>
      <w:ins w:id="873" w:author="Joshua Cook" w:date="2020-10-15T14:35:00Z">
        <w:r w:rsidR="008C680F">
          <w:rPr>
            <w:rFonts w:ascii="Arial" w:hAnsi="Arial"/>
            <w:bCs/>
            <w:color w:val="000000" w:themeColor="text1"/>
            <w:sz w:val="20"/>
          </w:rPr>
          <w:t xml:space="preserve"> MM, </w:t>
        </w:r>
      </w:ins>
      <w:ins w:id="874" w:author="Joshua Cook" w:date="2020-10-15T14:37:00Z">
        <w:r w:rsidR="008C680F">
          <w:rPr>
            <w:rFonts w:ascii="Arial" w:hAnsi="Arial"/>
            <w:bCs/>
            <w:color w:val="000000" w:themeColor="text1"/>
            <w:sz w:val="20"/>
          </w:rPr>
          <w:t>or</w:t>
        </w:r>
      </w:ins>
      <w:ins w:id="875" w:author="Joshua Cook" w:date="2020-10-15T14:35:00Z">
        <w:r w:rsidR="008C680F">
          <w:rPr>
            <w:rFonts w:ascii="Arial" w:hAnsi="Arial"/>
            <w:bCs/>
            <w:color w:val="000000" w:themeColor="text1"/>
            <w:sz w:val="20"/>
          </w:rPr>
          <w:t xml:space="preserve"> </w:t>
        </w:r>
      </w:ins>
      <w:ins w:id="876" w:author="Joshua Cook" w:date="2020-10-15T14:37:00Z">
        <w:r w:rsidR="008C680F">
          <w:rPr>
            <w:rFonts w:ascii="Arial" w:hAnsi="Arial"/>
            <w:bCs/>
            <w:color w:val="000000" w:themeColor="text1"/>
            <w:sz w:val="20"/>
          </w:rPr>
          <w:t>(</w:t>
        </w:r>
      </w:ins>
      <w:ins w:id="877" w:author="Joshua Cook" w:date="2020-10-15T14:35:00Z">
        <w:r w:rsidR="008C680F" w:rsidRPr="008C680F">
          <w:rPr>
            <w:rFonts w:ascii="Arial" w:hAnsi="Arial"/>
            <w:b/>
            <w:color w:val="000000" w:themeColor="text1"/>
            <w:sz w:val="20"/>
          </w:rPr>
          <w:t>d</w:t>
        </w:r>
      </w:ins>
      <w:ins w:id="878" w:author="Joshua Cook" w:date="2020-10-15T14:37:00Z">
        <w:r w:rsidR="008C680F" w:rsidRPr="008C680F">
          <w:rPr>
            <w:rFonts w:ascii="Arial" w:hAnsi="Arial"/>
            <w:bCs/>
            <w:color w:val="000000" w:themeColor="text1"/>
            <w:sz w:val="20"/>
          </w:rPr>
          <w:t>)</w:t>
        </w:r>
      </w:ins>
      <w:ins w:id="879"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80" w:author="Joshua Cook" w:date="2020-10-15T14:37:00Z">
        <w:r w:rsidR="008C680F">
          <w:rPr>
            <w:rFonts w:ascii="Arial" w:hAnsi="Arial"/>
            <w:bCs/>
            <w:color w:val="000000" w:themeColor="text1"/>
            <w:sz w:val="20"/>
          </w:rPr>
          <w:t xml:space="preserve"> </w:t>
        </w:r>
      </w:ins>
      <w:ins w:id="881" w:author="Joshua Cook" w:date="2020-10-15T14:40:00Z">
        <w:r w:rsidR="008C680F">
          <w:rPr>
            <w:rFonts w:ascii="Arial" w:hAnsi="Arial"/>
            <w:bCs/>
            <w:color w:val="000000" w:themeColor="text1"/>
            <w:sz w:val="20"/>
          </w:rPr>
          <w:t>Each point represents an individual tumor sample</w:t>
        </w:r>
      </w:ins>
      <w:ins w:id="882" w:author="Joshua Cook" w:date="2020-10-15T14:41:00Z">
        <w:r w:rsidR="008C680F">
          <w:rPr>
            <w:rFonts w:ascii="Arial" w:hAnsi="Arial"/>
            <w:bCs/>
            <w:color w:val="000000" w:themeColor="text1"/>
            <w:sz w:val="20"/>
          </w:rPr>
          <w:t xml:space="preserve">. </w:t>
        </w:r>
      </w:ins>
      <w:ins w:id="883" w:author="Joshua Cook" w:date="2020-10-15T14:37:00Z">
        <w:r w:rsidR="008C680F">
          <w:rPr>
            <w:rFonts w:ascii="Arial" w:hAnsi="Arial"/>
            <w:bCs/>
            <w:color w:val="000000" w:themeColor="text1"/>
            <w:sz w:val="20"/>
          </w:rPr>
          <w:t>Bars above each box-plot</w:t>
        </w:r>
      </w:ins>
      <w:ins w:id="884" w:author="Joshua Cook" w:date="2020-10-15T14:38:00Z">
        <w:r w:rsidR="008C680F">
          <w:rPr>
            <w:rFonts w:ascii="Arial" w:hAnsi="Arial"/>
            <w:bCs/>
            <w:color w:val="000000" w:themeColor="text1"/>
            <w:sz w:val="20"/>
          </w:rPr>
          <w:t xml:space="preserve"> indicate statistically significant differences</w:t>
        </w:r>
      </w:ins>
      <w:ins w:id="885"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886" w:author="Joshua Cook" w:date="2020-10-15T14:38:00Z">
        <w:r w:rsidR="008C680F">
          <w:rPr>
            <w:rFonts w:ascii="Arial" w:hAnsi="Arial"/>
            <w:bCs/>
            <w:color w:val="000000" w:themeColor="text1"/>
            <w:sz w:val="20"/>
          </w:rPr>
          <w:t>(Wilcoxon rank-sum test</w:t>
        </w:r>
      </w:ins>
      <w:ins w:id="887"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w:t>
        </w:r>
        <w:commentRangeStart w:id="888"/>
        <w:r w:rsidR="008C680F" w:rsidRPr="008C680F">
          <w:rPr>
            <w:rFonts w:ascii="Arial" w:hAnsi="Arial"/>
            <w:bCs/>
            <w:color w:val="000000" w:themeColor="text1"/>
            <w:sz w:val="20"/>
          </w:rPr>
          <w:t>p</w:t>
        </w:r>
      </w:ins>
      <w:ins w:id="889" w:author="Joshua Cook" w:date="2020-10-16T14:51:00Z">
        <w:r w:rsidR="006A1AAC">
          <w:rPr>
            <w:rFonts w:ascii="Arial" w:hAnsi="Arial"/>
            <w:bCs/>
            <w:color w:val="000000" w:themeColor="text1"/>
            <w:sz w:val="20"/>
          </w:rPr>
          <w:t xml:space="preserve"> </w:t>
        </w:r>
      </w:ins>
      <w:ins w:id="890" w:author="Joshua Cook" w:date="2020-10-15T14:39:00Z">
        <w:r w:rsidR="008C680F" w:rsidRPr="008C680F">
          <w:rPr>
            <w:rFonts w:ascii="Arial" w:hAnsi="Arial"/>
            <w:bCs/>
            <w:color w:val="000000" w:themeColor="text1"/>
            <w:sz w:val="20"/>
          </w:rPr>
          <w:t>&lt;</w:t>
        </w:r>
      </w:ins>
      <w:ins w:id="891" w:author="Joshua Cook" w:date="2020-10-16T14:51:00Z">
        <w:r w:rsidR="006A1AAC">
          <w:rPr>
            <w:rFonts w:ascii="Arial" w:hAnsi="Arial"/>
            <w:bCs/>
            <w:color w:val="000000" w:themeColor="text1"/>
            <w:sz w:val="20"/>
          </w:rPr>
          <w:t xml:space="preserve"> </w:t>
        </w:r>
      </w:ins>
      <w:ins w:id="892" w:author="Joshua Cook" w:date="2020-10-15T14:39:00Z">
        <w:r w:rsidR="008C680F" w:rsidRPr="008C680F">
          <w:rPr>
            <w:rFonts w:ascii="Arial" w:hAnsi="Arial"/>
            <w:bCs/>
            <w:color w:val="000000" w:themeColor="text1"/>
            <w:sz w:val="20"/>
          </w:rPr>
          <w:t>0.05, **: p</w:t>
        </w:r>
      </w:ins>
      <w:ins w:id="893" w:author="Joshua Cook" w:date="2020-10-16T14:51:00Z">
        <w:r w:rsidR="006A1AAC">
          <w:rPr>
            <w:rFonts w:ascii="Arial" w:hAnsi="Arial"/>
            <w:bCs/>
            <w:color w:val="000000" w:themeColor="text1"/>
            <w:sz w:val="20"/>
          </w:rPr>
          <w:t xml:space="preserve"> </w:t>
        </w:r>
      </w:ins>
      <w:ins w:id="894" w:author="Joshua Cook" w:date="2020-10-15T14:39:00Z">
        <w:r w:rsidR="008C680F" w:rsidRPr="008C680F">
          <w:rPr>
            <w:rFonts w:ascii="Arial" w:hAnsi="Arial"/>
            <w:bCs/>
            <w:color w:val="000000" w:themeColor="text1"/>
            <w:sz w:val="20"/>
          </w:rPr>
          <w:t>&lt;</w:t>
        </w:r>
      </w:ins>
      <w:ins w:id="895" w:author="Joshua Cook" w:date="2020-10-16T14:51:00Z">
        <w:r w:rsidR="006A1AAC">
          <w:rPr>
            <w:rFonts w:ascii="Arial" w:hAnsi="Arial"/>
            <w:bCs/>
            <w:color w:val="000000" w:themeColor="text1"/>
            <w:sz w:val="20"/>
          </w:rPr>
          <w:t xml:space="preserve"> </w:t>
        </w:r>
      </w:ins>
      <w:ins w:id="896" w:author="Joshua Cook" w:date="2020-10-15T14:39:00Z">
        <w:r w:rsidR="008C680F" w:rsidRPr="008C680F">
          <w:rPr>
            <w:rFonts w:ascii="Arial" w:hAnsi="Arial"/>
            <w:bCs/>
            <w:color w:val="000000" w:themeColor="text1"/>
            <w:sz w:val="20"/>
          </w:rPr>
          <w:t>0.01, ***: p</w:t>
        </w:r>
      </w:ins>
      <w:ins w:id="897" w:author="Joshua Cook" w:date="2020-10-16T14:51:00Z">
        <w:r w:rsidR="006A1AAC">
          <w:rPr>
            <w:rFonts w:ascii="Arial" w:hAnsi="Arial"/>
            <w:bCs/>
            <w:color w:val="000000" w:themeColor="text1"/>
            <w:sz w:val="20"/>
          </w:rPr>
          <w:t xml:space="preserve"> </w:t>
        </w:r>
      </w:ins>
      <w:ins w:id="898" w:author="Joshua Cook" w:date="2020-10-15T14:39:00Z">
        <w:r w:rsidR="008C680F" w:rsidRPr="008C680F">
          <w:rPr>
            <w:rFonts w:ascii="Arial" w:hAnsi="Arial"/>
            <w:bCs/>
            <w:color w:val="000000" w:themeColor="text1"/>
            <w:sz w:val="20"/>
          </w:rPr>
          <w:t>&lt;</w:t>
        </w:r>
      </w:ins>
      <w:ins w:id="899" w:author="Joshua Cook" w:date="2020-10-16T14:51:00Z">
        <w:r w:rsidR="006A1AAC">
          <w:rPr>
            <w:rFonts w:ascii="Arial" w:hAnsi="Arial"/>
            <w:bCs/>
            <w:color w:val="000000" w:themeColor="text1"/>
            <w:sz w:val="20"/>
          </w:rPr>
          <w:t xml:space="preserve"> </w:t>
        </w:r>
      </w:ins>
      <w:ins w:id="900" w:author="Joshua Cook" w:date="2020-10-15T14:39:00Z">
        <w:r w:rsidR="008C680F" w:rsidRPr="008C680F">
          <w:rPr>
            <w:rFonts w:ascii="Arial" w:hAnsi="Arial"/>
            <w:bCs/>
            <w:color w:val="000000" w:themeColor="text1"/>
            <w:sz w:val="20"/>
          </w:rPr>
          <w:t xml:space="preserve">0.001; p-values were adjusted using the </w:t>
        </w:r>
      </w:ins>
      <w:ins w:id="901" w:author="Joshua Cook" w:date="2020-12-02T14:43:00Z">
        <w:r w:rsidR="0018063C">
          <w:rPr>
            <w:rFonts w:ascii="Arial" w:hAnsi="Arial"/>
            <w:bCs/>
            <w:color w:val="000000" w:themeColor="text1"/>
            <w:sz w:val="20"/>
          </w:rPr>
          <w:t>Bonferroni</w:t>
        </w:r>
      </w:ins>
      <w:ins w:id="902" w:author="Joshua Cook" w:date="2020-10-15T14:39:00Z">
        <w:r w:rsidR="008C680F" w:rsidRPr="008C680F">
          <w:rPr>
            <w:rFonts w:ascii="Arial" w:hAnsi="Arial"/>
            <w:bCs/>
            <w:color w:val="000000" w:themeColor="text1"/>
            <w:sz w:val="20"/>
          </w:rPr>
          <w:t xml:space="preserve"> method</w:t>
        </w:r>
      </w:ins>
      <w:commentRangeEnd w:id="888"/>
      <w:ins w:id="903" w:author="Joshua Cook" w:date="2020-12-01T14:33:00Z">
        <w:r w:rsidR="00C07320">
          <w:rPr>
            <w:rStyle w:val="CommentReference"/>
          </w:rPr>
          <w:commentReference w:id="888"/>
        </w:r>
      </w:ins>
      <w:ins w:id="904" w:author="Joshua Cook" w:date="2020-10-15T14:39:00Z">
        <w:r w:rsidR="008C680F" w:rsidRPr="008C680F">
          <w:rPr>
            <w:rFonts w:ascii="Arial" w:hAnsi="Arial"/>
            <w:bCs/>
            <w:color w:val="000000" w:themeColor="text1"/>
            <w:sz w:val="20"/>
          </w:rPr>
          <w:t>).</w:t>
        </w:r>
      </w:ins>
      <w:ins w:id="905"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906" w:author="Joshua Cook" w:date="2020-10-14T09:35:00Z"/>
          <w:rFonts w:ascii="Arial" w:hAnsi="Arial"/>
          <w:b/>
          <w:color w:val="000000" w:themeColor="text1"/>
          <w:sz w:val="20"/>
        </w:rPr>
      </w:pPr>
      <w:ins w:id="907" w:author="Joshua Cook" w:date="2020-10-14T09:35:00Z">
        <w:r w:rsidRPr="008C680F">
          <w:rPr>
            <w:rFonts w:ascii="Arial" w:hAnsi="Arial"/>
            <w:b/>
            <w:color w:val="000000" w:themeColor="text1"/>
            <w:sz w:val="20"/>
          </w:rPr>
          <w:br w:type="page"/>
        </w:r>
      </w:ins>
    </w:p>
    <w:p w14:paraId="5B69FEE7" w14:textId="77777777" w:rsidR="001764B1" w:rsidRDefault="0073256F">
      <w:pPr>
        <w:rPr>
          <w:ins w:id="908" w:author="Joshua Cook" w:date="2020-10-14T09:40:00Z"/>
        </w:rPr>
      </w:pPr>
      <w:ins w:id="909" w:author="Joshua Cook" w:date="2020-10-14T09:36:00Z">
        <w:r>
          <w:rPr>
            <w:noProof/>
          </w:rPr>
          <w:lastRenderedPageBreak/>
          <w:drawing>
            <wp:inline distT="0" distB="0" distL="0" distR="0" wp14:anchorId="448CEB64" wp14:editId="27068B35">
              <wp:extent cx="5943510" cy="7435214"/>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4"/>
                      </a:xfrm>
                      <a:prstGeom prst="rect">
                        <a:avLst/>
                      </a:prstGeom>
                      <a:noFill/>
                      <a:ln w="9525">
                        <a:noFill/>
                        <a:headEnd/>
                        <a:tailEnd/>
                      </a:ln>
                    </pic:spPr>
                  </pic:pic>
                </a:graphicData>
              </a:graphic>
            </wp:inline>
          </w:drawing>
        </w:r>
      </w:ins>
    </w:p>
    <w:p w14:paraId="5D85DA9F" w14:textId="59E3F4D2" w:rsidR="009147A7" w:rsidRDefault="001764B1">
      <w:pPr>
        <w:rPr>
          <w:ins w:id="910" w:author="Joshua Cook" w:date="2020-10-15T14:32:00Z"/>
          <w:rFonts w:ascii="Arial" w:hAnsi="Arial"/>
          <w:b/>
          <w:color w:val="000000" w:themeColor="text1"/>
          <w:sz w:val="20"/>
        </w:rPr>
      </w:pPr>
      <w:commentRangeStart w:id="911"/>
      <w:ins w:id="912"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13"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11"/>
      <w:ins w:id="914" w:author="Joshua Cook" w:date="2020-10-16T09:44:00Z">
        <w:r w:rsidR="00A32C46">
          <w:rPr>
            <w:rStyle w:val="CommentReference"/>
          </w:rPr>
          <w:commentReference w:id="911"/>
        </w:r>
      </w:ins>
    </w:p>
    <w:p w14:paraId="4F8AE47A" w14:textId="77777777" w:rsidR="009147A7" w:rsidRDefault="009147A7">
      <w:pPr>
        <w:rPr>
          <w:ins w:id="915" w:author="Joshua Cook" w:date="2020-10-15T14:32:00Z"/>
          <w:rFonts w:ascii="Arial" w:hAnsi="Arial"/>
          <w:b/>
          <w:color w:val="000000" w:themeColor="text1"/>
          <w:sz w:val="20"/>
        </w:rPr>
      </w:pPr>
      <w:ins w:id="916" w:author="Joshua Cook" w:date="2020-10-15T14:32:00Z">
        <w:r>
          <w:rPr>
            <w:rFonts w:ascii="Arial" w:hAnsi="Arial"/>
            <w:b/>
            <w:color w:val="000000" w:themeColor="text1"/>
            <w:sz w:val="20"/>
          </w:rPr>
          <w:br w:type="page"/>
        </w:r>
      </w:ins>
    </w:p>
    <w:p w14:paraId="5EE17F07" w14:textId="1756FE35" w:rsidR="0073256F" w:rsidRDefault="009147A7" w:rsidP="008C680F">
      <w:pPr>
        <w:jc w:val="both"/>
        <w:rPr>
          <w:ins w:id="917" w:author="Joshua Cook" w:date="2020-10-14T09:35:00Z"/>
        </w:rPr>
      </w:pPr>
      <w:ins w:id="918"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19"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20" w:author="Joshua Cook" w:date="2020-10-15T14:41:00Z">
        <w:r w:rsidR="008C680F" w:rsidRPr="008C680F">
          <w:rPr>
            <w:rFonts w:ascii="Arial" w:hAnsi="Arial"/>
            <w:color w:val="000000" w:themeColor="text1"/>
            <w:sz w:val="20"/>
          </w:rPr>
          <w:t xml:space="preserve"> The </w:t>
        </w:r>
      </w:ins>
      <w:ins w:id="921" w:author="Joshua Cook" w:date="2020-10-15T14:43:00Z">
        <w:r w:rsidR="008C680F">
          <w:rPr>
            <w:rFonts w:ascii="Arial" w:hAnsi="Arial"/>
            <w:color w:val="000000" w:themeColor="text1"/>
            <w:sz w:val="20"/>
          </w:rPr>
          <w:t>probability</w:t>
        </w:r>
      </w:ins>
      <w:ins w:id="922" w:author="Joshua Cook" w:date="2020-10-15T14:41:00Z">
        <w:r w:rsidR="008C680F" w:rsidRPr="008C680F">
          <w:rPr>
            <w:rFonts w:ascii="Arial" w:hAnsi="Arial"/>
            <w:color w:val="000000" w:themeColor="text1"/>
            <w:sz w:val="20"/>
          </w:rPr>
          <w:t xml:space="preserve"> of select mutational signatures </w:t>
        </w:r>
      </w:ins>
      <w:ins w:id="923"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24"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25" w:author="Joshua Cook" w:date="2020-10-15T14:43:00Z">
        <w:r w:rsidR="00161C26">
          <w:rPr>
            <w:rFonts w:ascii="Arial" w:hAnsi="Arial"/>
            <w:color w:val="000000" w:themeColor="text1"/>
            <w:sz w:val="20"/>
          </w:rPr>
          <w:t xml:space="preserve">. </w:t>
        </w:r>
      </w:ins>
      <w:ins w:id="926"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w:t>
        </w:r>
      </w:ins>
      <w:ins w:id="927"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928" w:author="Joshua Cook" w:date="2020-10-15T14:41:00Z">
        <w:r w:rsidR="008C680F" w:rsidRPr="008C680F">
          <w:rPr>
            <w:rFonts w:ascii="Arial" w:hAnsi="Arial"/>
            <w:color w:val="000000" w:themeColor="text1"/>
            <w:sz w:val="20"/>
          </w:rPr>
          <w:t xml:space="preserve"> (Wilcoxon rank-sum test; *: p</w:t>
        </w:r>
      </w:ins>
      <w:ins w:id="929" w:author="Joshua Cook" w:date="2020-10-16T14:52:00Z">
        <w:r w:rsidR="006A1AAC">
          <w:rPr>
            <w:rFonts w:ascii="Arial" w:hAnsi="Arial"/>
            <w:color w:val="000000" w:themeColor="text1"/>
            <w:sz w:val="20"/>
          </w:rPr>
          <w:t xml:space="preserve"> </w:t>
        </w:r>
      </w:ins>
      <w:ins w:id="930" w:author="Joshua Cook" w:date="2020-10-15T14:41:00Z">
        <w:r w:rsidR="008C680F" w:rsidRPr="008C680F">
          <w:rPr>
            <w:rFonts w:ascii="Arial" w:hAnsi="Arial"/>
            <w:color w:val="000000" w:themeColor="text1"/>
            <w:sz w:val="20"/>
          </w:rPr>
          <w:t>&lt;</w:t>
        </w:r>
      </w:ins>
      <w:ins w:id="931" w:author="Joshua Cook" w:date="2020-10-16T14:52:00Z">
        <w:r w:rsidR="006A1AAC">
          <w:rPr>
            <w:rFonts w:ascii="Arial" w:hAnsi="Arial"/>
            <w:color w:val="000000" w:themeColor="text1"/>
            <w:sz w:val="20"/>
          </w:rPr>
          <w:t xml:space="preserve"> </w:t>
        </w:r>
      </w:ins>
      <w:ins w:id="932" w:author="Joshua Cook" w:date="2020-10-15T14:41:00Z">
        <w:r w:rsidR="008C680F" w:rsidRPr="008C680F">
          <w:rPr>
            <w:rFonts w:ascii="Arial" w:hAnsi="Arial"/>
            <w:color w:val="000000" w:themeColor="text1"/>
            <w:sz w:val="20"/>
          </w:rPr>
          <w:t>0.05, **: p</w:t>
        </w:r>
      </w:ins>
      <w:ins w:id="933" w:author="Joshua Cook" w:date="2020-10-16T14:52:00Z">
        <w:r w:rsidR="006A1AAC">
          <w:rPr>
            <w:rFonts w:ascii="Arial" w:hAnsi="Arial"/>
            <w:color w:val="000000" w:themeColor="text1"/>
            <w:sz w:val="20"/>
          </w:rPr>
          <w:t xml:space="preserve"> </w:t>
        </w:r>
      </w:ins>
      <w:ins w:id="934" w:author="Joshua Cook" w:date="2020-10-15T14:41:00Z">
        <w:r w:rsidR="008C680F" w:rsidRPr="008C680F">
          <w:rPr>
            <w:rFonts w:ascii="Arial" w:hAnsi="Arial"/>
            <w:color w:val="000000" w:themeColor="text1"/>
            <w:sz w:val="20"/>
          </w:rPr>
          <w:t>&lt;</w:t>
        </w:r>
      </w:ins>
      <w:ins w:id="935" w:author="Joshua Cook" w:date="2020-10-16T14:52:00Z">
        <w:r w:rsidR="006A1AAC">
          <w:rPr>
            <w:rFonts w:ascii="Arial" w:hAnsi="Arial"/>
            <w:color w:val="000000" w:themeColor="text1"/>
            <w:sz w:val="20"/>
          </w:rPr>
          <w:t xml:space="preserve"> </w:t>
        </w:r>
      </w:ins>
      <w:ins w:id="936" w:author="Joshua Cook" w:date="2020-10-15T14:41:00Z">
        <w:r w:rsidR="008C680F" w:rsidRPr="008C680F">
          <w:rPr>
            <w:rFonts w:ascii="Arial" w:hAnsi="Arial"/>
            <w:color w:val="000000" w:themeColor="text1"/>
            <w:sz w:val="20"/>
          </w:rPr>
          <w:t>0.01, ***: p</w:t>
        </w:r>
      </w:ins>
      <w:ins w:id="937" w:author="Joshua Cook" w:date="2020-10-16T14:52:00Z">
        <w:r w:rsidR="006A1AAC">
          <w:rPr>
            <w:rFonts w:ascii="Arial" w:hAnsi="Arial"/>
            <w:color w:val="000000" w:themeColor="text1"/>
            <w:sz w:val="20"/>
          </w:rPr>
          <w:t xml:space="preserve"> </w:t>
        </w:r>
      </w:ins>
      <w:ins w:id="938" w:author="Joshua Cook" w:date="2020-10-15T14:41:00Z">
        <w:r w:rsidR="008C680F" w:rsidRPr="008C680F">
          <w:rPr>
            <w:rFonts w:ascii="Arial" w:hAnsi="Arial"/>
            <w:color w:val="000000" w:themeColor="text1"/>
            <w:sz w:val="20"/>
          </w:rPr>
          <w:t>&lt;</w:t>
        </w:r>
      </w:ins>
      <w:ins w:id="939" w:author="Joshua Cook" w:date="2020-10-16T14:52:00Z">
        <w:r w:rsidR="006A1AAC">
          <w:rPr>
            <w:rFonts w:ascii="Arial" w:hAnsi="Arial"/>
            <w:color w:val="000000" w:themeColor="text1"/>
            <w:sz w:val="20"/>
          </w:rPr>
          <w:t xml:space="preserve"> </w:t>
        </w:r>
      </w:ins>
      <w:ins w:id="940" w:author="Joshua Cook" w:date="2020-10-15T14:41:00Z">
        <w:r w:rsidR="008C680F" w:rsidRPr="008C680F">
          <w:rPr>
            <w:rFonts w:ascii="Arial" w:hAnsi="Arial"/>
            <w:color w:val="000000" w:themeColor="text1"/>
            <w:sz w:val="20"/>
          </w:rPr>
          <w:t xml:space="preserve">0.001; p-values were adjusted using the </w:t>
        </w:r>
      </w:ins>
      <w:ins w:id="941" w:author="Joshua Cook" w:date="2020-12-02T14:45:00Z">
        <w:r w:rsidR="00D324A0">
          <w:rPr>
            <w:rFonts w:ascii="Arial" w:hAnsi="Arial"/>
            <w:color w:val="000000" w:themeColor="text1"/>
            <w:sz w:val="20"/>
          </w:rPr>
          <w:t xml:space="preserve">Bonferroni </w:t>
        </w:r>
      </w:ins>
      <w:ins w:id="942" w:author="Joshua Cook" w:date="2020-10-15T14:41:00Z">
        <w:r w:rsidR="008C680F" w:rsidRPr="008C680F">
          <w:rPr>
            <w:rFonts w:ascii="Arial" w:hAnsi="Arial"/>
            <w:color w:val="000000" w:themeColor="text1"/>
            <w:sz w:val="20"/>
          </w:rPr>
          <w:t>correction method).</w:t>
        </w:r>
      </w:ins>
      <w:ins w:id="943"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44"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846"/>
    </w:p>
    <w:p w14:paraId="77535B69" w14:textId="6481A4BC" w:rsidR="00E0297D" w:rsidRDefault="00761EF9" w:rsidP="00740BEB">
      <w:pPr>
        <w:pStyle w:val="ImageCaption"/>
      </w:pPr>
      <w:r w:rsidRPr="00740BEB">
        <w:rPr>
          <w:b/>
          <w:bCs w:val="0"/>
        </w:rPr>
        <w:t xml:space="preserve">Supplementary Figure </w:t>
      </w:r>
      <w:ins w:id="945" w:author="Joshua Cook" w:date="2020-10-14T09:41:00Z">
        <w:r w:rsidR="001764B1">
          <w:rPr>
            <w:b/>
            <w:bCs w:val="0"/>
          </w:rPr>
          <w:t>4</w:t>
        </w:r>
      </w:ins>
      <w:del w:id="946"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47"/>
      <w:ins w:id="948" w:author="Joshua Cook" w:date="2020-10-16T09:45:00Z">
        <w:r w:rsidR="00A32C46">
          <w:t xml:space="preserve">FDR-adjusted </w:t>
        </w:r>
      </w:ins>
      <w:r w:rsidR="00BC4F4E">
        <w:t>p</w:t>
      </w:r>
      <w:ins w:id="949" w:author="Joshua Cook" w:date="2020-10-16T14:53:00Z">
        <w:r w:rsidR="006A1AAC">
          <w:t>-value</w:t>
        </w:r>
      </w:ins>
      <w:r w:rsidR="00BC4F4E">
        <w:t xml:space="preserve"> &lt; 0.05</w:t>
      </w:r>
      <w:commentRangeEnd w:id="947"/>
      <w:r w:rsidR="00D4199E">
        <w:rPr>
          <w:rStyle w:val="CommentReference"/>
          <w:rFonts w:asciiTheme="minorHAnsi" w:hAnsiTheme="minorHAnsi"/>
          <w:bCs w:val="0"/>
          <w:color w:val="auto"/>
        </w:rPr>
        <w:commentReference w:id="947"/>
      </w:r>
      <w:r w:rsidR="00BC4F4E">
        <w:t xml:space="preserve">). ● indicates the failure to reject the null hypothesis (Chi-squared test, </w:t>
      </w:r>
      <w:commentRangeStart w:id="950"/>
      <w:ins w:id="951" w:author="Joshua Cook" w:date="2020-10-16T14:53:00Z">
        <w:r w:rsidR="006A1AAC">
          <w:t xml:space="preserve">FDR-adjusted </w:t>
        </w:r>
      </w:ins>
      <w:r w:rsidR="00BC4F4E">
        <w:t>p</w:t>
      </w:r>
      <w:ins w:id="952"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950"/>
      <w:r w:rsidR="00D4199E">
        <w:rPr>
          <w:rStyle w:val="CommentReference"/>
          <w:rFonts w:asciiTheme="minorHAnsi" w:hAnsiTheme="minorHAnsi"/>
          <w:bCs w:val="0"/>
          <w:color w:val="auto"/>
        </w:rPr>
        <w:commentReference w:id="950"/>
      </w:r>
      <w:r w:rsidR="00BC4F4E">
        <w:t>). Error bars indicate bootstrapped 95% confidence intervals of the predicted values.</w:t>
      </w:r>
    </w:p>
    <w:p w14:paraId="4A289E17" w14:textId="77777777" w:rsidR="001764B1" w:rsidRDefault="001764B1">
      <w:pPr>
        <w:rPr>
          <w:ins w:id="953" w:author="Joshua Cook" w:date="2020-10-14T09:42:00Z"/>
        </w:rPr>
      </w:pPr>
      <w:bookmarkStart w:id="954" w:name="sfig:luad-comutation-network"/>
      <w:ins w:id="955" w:author="Joshua Cook" w:date="2020-10-14T09:42:00Z">
        <w:r>
          <w:br w:type="page"/>
        </w:r>
      </w:ins>
    </w:p>
    <w:p w14:paraId="3F635B43" w14:textId="77777777" w:rsidR="00F70BC1" w:rsidRDefault="00F70BC1">
      <w:pPr>
        <w:rPr>
          <w:ins w:id="956" w:author="Joshua Cook" w:date="2020-10-14T09:43:00Z"/>
        </w:rPr>
      </w:pPr>
      <w:ins w:id="957"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58" w:author="Joshua Cook" w:date="2020-10-14T09:59:00Z"/>
          <w:rFonts w:ascii="Arial" w:hAnsi="Arial"/>
          <w:b/>
          <w:color w:val="000000" w:themeColor="text1"/>
          <w:sz w:val="20"/>
        </w:rPr>
      </w:pPr>
      <w:commentRangeStart w:id="959"/>
      <w:ins w:id="960"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61" w:author="Joshua Cook" w:date="2020-10-14T09:59:00Z">
        <w:r w:rsidR="0029389C">
          <w:rPr>
            <w:rFonts w:ascii="Arial" w:hAnsi="Arial"/>
            <w:b/>
            <w:color w:val="000000" w:themeColor="text1"/>
            <w:sz w:val="20"/>
          </w:rPr>
          <w:t>.</w:t>
        </w:r>
      </w:ins>
      <w:ins w:id="962"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63"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59"/>
      <w:ins w:id="964" w:author="Joshua Cook" w:date="2020-10-16T09:46:00Z">
        <w:r w:rsidR="00A32C46">
          <w:rPr>
            <w:rStyle w:val="CommentReference"/>
          </w:rPr>
          <w:commentReference w:id="959"/>
        </w:r>
      </w:ins>
    </w:p>
    <w:p w14:paraId="1B99B059" w14:textId="77777777" w:rsidR="0029389C" w:rsidRDefault="0029389C">
      <w:pPr>
        <w:rPr>
          <w:ins w:id="965" w:author="Joshua Cook" w:date="2020-10-14T09:59:00Z"/>
          <w:rFonts w:ascii="Arial" w:hAnsi="Arial"/>
          <w:b/>
          <w:color w:val="000000" w:themeColor="text1"/>
          <w:sz w:val="20"/>
        </w:rPr>
      </w:pPr>
      <w:ins w:id="966"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967" w:author="Joshua Cook" w:date="2020-10-15T14:53:00Z"/>
          <w:rFonts w:ascii="Arial" w:hAnsi="Arial"/>
          <w:bCs/>
          <w:color w:val="000000" w:themeColor="text1"/>
          <w:sz w:val="20"/>
        </w:rPr>
      </w:pPr>
      <w:ins w:id="968"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69"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70" w:author="Joshua Cook" w:date="2020-10-15T14:54:00Z">
        <w:r w:rsidR="00380BD6">
          <w:rPr>
            <w:rFonts w:ascii="Arial" w:hAnsi="Arial"/>
            <w:bCs/>
            <w:color w:val="000000" w:themeColor="text1"/>
            <w:sz w:val="20"/>
          </w:rPr>
          <w:t xml:space="preserve">The </w:t>
        </w:r>
      </w:ins>
      <w:ins w:id="971" w:author="Joshua Cook" w:date="2020-10-15T14:55:00Z">
        <w:r w:rsidR="00380BD6">
          <w:rPr>
            <w:rFonts w:ascii="Arial" w:hAnsi="Arial"/>
            <w:bCs/>
            <w:color w:val="000000" w:themeColor="text1"/>
            <w:sz w:val="20"/>
          </w:rPr>
          <w:t>comutation analysis was conducted</w:t>
        </w:r>
      </w:ins>
      <w:ins w:id="972" w:author="Joshua Cook" w:date="2020-10-15T14:56:00Z">
        <w:r w:rsidR="00380BD6">
          <w:rPr>
            <w:rFonts w:ascii="Arial" w:hAnsi="Arial"/>
            <w:bCs/>
            <w:color w:val="000000" w:themeColor="text1"/>
            <w:sz w:val="20"/>
          </w:rPr>
          <w:t xml:space="preserve"> either</w:t>
        </w:r>
      </w:ins>
      <w:ins w:id="973"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74" w:author="Joshua Cook" w:date="2020-10-15T14:56:00Z">
        <w:r w:rsidR="00380BD6">
          <w:rPr>
            <w:rFonts w:ascii="Arial" w:hAnsi="Arial"/>
            <w:bCs/>
            <w:color w:val="000000" w:themeColor="text1"/>
            <w:sz w:val="20"/>
          </w:rPr>
          <w:t xml:space="preserve"> The </w:t>
        </w:r>
      </w:ins>
      <w:ins w:id="975" w:author="Joshua Cook" w:date="2020-10-15T14:57:00Z">
        <w:r w:rsidR="00380BD6">
          <w:rPr>
            <w:rFonts w:ascii="Arial" w:hAnsi="Arial"/>
            <w:bCs/>
            <w:color w:val="000000" w:themeColor="text1"/>
            <w:sz w:val="20"/>
          </w:rPr>
          <w:t>Venn diagrams present the number of distinct and shared comutation interactions found in each analysis</w:t>
        </w:r>
      </w:ins>
      <w:ins w:id="976" w:author="Joshua Cook" w:date="2020-10-15T14:56:00Z">
        <w:r w:rsidR="00380BD6">
          <w:rPr>
            <w:rFonts w:ascii="Arial" w:hAnsi="Arial"/>
            <w:bCs/>
            <w:color w:val="000000" w:themeColor="text1"/>
            <w:sz w:val="20"/>
          </w:rPr>
          <w:t xml:space="preserve"> in (</w:t>
        </w:r>
      </w:ins>
      <w:ins w:id="977" w:author="Joshua Cook" w:date="2020-10-15T14:58:00Z">
        <w:r w:rsidR="00380BD6" w:rsidRPr="00380BD6">
          <w:rPr>
            <w:rFonts w:ascii="Arial" w:hAnsi="Arial"/>
            <w:b/>
            <w:color w:val="000000" w:themeColor="text1"/>
            <w:sz w:val="20"/>
          </w:rPr>
          <w:t>a</w:t>
        </w:r>
      </w:ins>
      <w:ins w:id="978" w:author="Joshua Cook" w:date="2020-10-15T14:56:00Z">
        <w:r w:rsidR="00380BD6">
          <w:rPr>
            <w:rFonts w:ascii="Arial" w:hAnsi="Arial"/>
            <w:bCs/>
            <w:color w:val="000000" w:themeColor="text1"/>
            <w:sz w:val="20"/>
          </w:rPr>
          <w:t>) COAD, (</w:t>
        </w:r>
      </w:ins>
      <w:ins w:id="979" w:author="Joshua Cook" w:date="2020-10-15T14:58:00Z">
        <w:r w:rsidR="00380BD6">
          <w:rPr>
            <w:rFonts w:ascii="Arial" w:hAnsi="Arial"/>
            <w:b/>
            <w:color w:val="000000" w:themeColor="text1"/>
            <w:sz w:val="20"/>
          </w:rPr>
          <w:t>c</w:t>
        </w:r>
      </w:ins>
      <w:ins w:id="980" w:author="Joshua Cook" w:date="2020-10-15T14:56:00Z">
        <w:r w:rsidR="00380BD6">
          <w:rPr>
            <w:rFonts w:ascii="Arial" w:hAnsi="Arial"/>
            <w:bCs/>
            <w:color w:val="000000" w:themeColor="text1"/>
            <w:sz w:val="20"/>
          </w:rPr>
          <w:t>) LUAD, (</w:t>
        </w:r>
      </w:ins>
      <w:ins w:id="981" w:author="Joshua Cook" w:date="2020-10-15T14:58:00Z">
        <w:r w:rsidR="00380BD6">
          <w:rPr>
            <w:rFonts w:ascii="Arial" w:hAnsi="Arial"/>
            <w:b/>
            <w:color w:val="000000" w:themeColor="text1"/>
            <w:sz w:val="20"/>
          </w:rPr>
          <w:t>e</w:t>
        </w:r>
      </w:ins>
      <w:ins w:id="982" w:author="Joshua Cook" w:date="2020-10-15T14:56:00Z">
        <w:r w:rsidR="00380BD6">
          <w:rPr>
            <w:rFonts w:ascii="Arial" w:hAnsi="Arial"/>
            <w:bCs/>
            <w:color w:val="000000" w:themeColor="text1"/>
            <w:sz w:val="20"/>
          </w:rPr>
          <w:t>) MM, and (</w:t>
        </w:r>
      </w:ins>
      <w:ins w:id="983" w:author="Joshua Cook" w:date="2020-10-15T14:58:00Z">
        <w:r w:rsidR="00380BD6">
          <w:rPr>
            <w:rFonts w:ascii="Arial" w:hAnsi="Arial"/>
            <w:b/>
            <w:color w:val="000000" w:themeColor="text1"/>
            <w:sz w:val="20"/>
          </w:rPr>
          <w:t>g</w:t>
        </w:r>
      </w:ins>
      <w:ins w:id="984" w:author="Joshua Cook" w:date="2020-10-15T14:56:00Z">
        <w:r w:rsidR="00380BD6">
          <w:rPr>
            <w:rFonts w:ascii="Arial" w:hAnsi="Arial"/>
            <w:bCs/>
            <w:color w:val="000000" w:themeColor="text1"/>
            <w:sz w:val="20"/>
          </w:rPr>
          <w:t>) PAAD</w:t>
        </w:r>
      </w:ins>
      <w:ins w:id="985" w:author="Joshua Cook" w:date="2020-10-15T15:09:00Z">
        <w:r w:rsidR="00BA370D">
          <w:rPr>
            <w:rFonts w:ascii="Arial" w:hAnsi="Arial"/>
            <w:bCs/>
            <w:color w:val="000000" w:themeColor="text1"/>
            <w:sz w:val="20"/>
          </w:rPr>
          <w:t xml:space="preserve"> </w:t>
        </w:r>
      </w:ins>
      <w:ins w:id="986" w:author="Joshua Cook" w:date="2020-10-16T14:54:00Z">
        <w:r w:rsidR="003A2E6F">
          <w:rPr>
            <w:rFonts w:ascii="Arial" w:hAnsi="Arial"/>
            <w:bCs/>
            <w:color w:val="000000" w:themeColor="text1"/>
            <w:sz w:val="20"/>
          </w:rPr>
          <w:t>tumors</w:t>
        </w:r>
      </w:ins>
      <w:ins w:id="987" w:author="Joshua Cook" w:date="2020-10-15T14:58:00Z">
        <w:r w:rsidR="00380BD6">
          <w:rPr>
            <w:rFonts w:ascii="Arial" w:hAnsi="Arial"/>
            <w:bCs/>
            <w:color w:val="000000" w:themeColor="text1"/>
            <w:sz w:val="20"/>
          </w:rPr>
          <w:t xml:space="preserve">. The </w:t>
        </w:r>
      </w:ins>
      <w:ins w:id="988" w:author="Joshua Cook" w:date="2020-10-15T14:59:00Z">
        <w:r w:rsidR="00380BD6">
          <w:rPr>
            <w:rFonts w:ascii="Arial" w:hAnsi="Arial"/>
            <w:bCs/>
            <w:color w:val="000000" w:themeColor="text1"/>
            <w:sz w:val="20"/>
          </w:rPr>
          <w:t xml:space="preserve">Venn </w:t>
        </w:r>
      </w:ins>
      <w:ins w:id="989" w:author="Joshua Cook" w:date="2020-10-15T14:58:00Z">
        <w:r w:rsidR="00380BD6">
          <w:rPr>
            <w:rFonts w:ascii="Arial" w:hAnsi="Arial"/>
            <w:bCs/>
            <w:color w:val="000000" w:themeColor="text1"/>
            <w:sz w:val="20"/>
          </w:rPr>
          <w:t xml:space="preserve">diagrams </w:t>
        </w:r>
      </w:ins>
      <w:ins w:id="990" w:author="Joshua Cook" w:date="2020-10-16T14:54:00Z">
        <w:r w:rsidR="003A2E6F">
          <w:rPr>
            <w:rFonts w:ascii="Arial" w:hAnsi="Arial"/>
            <w:bCs/>
            <w:color w:val="000000" w:themeColor="text1"/>
            <w:sz w:val="20"/>
          </w:rPr>
          <w:t>o</w:t>
        </w:r>
      </w:ins>
      <w:ins w:id="991" w:author="Joshua Cook" w:date="2020-10-15T14:58:00Z">
        <w:r w:rsidR="00380BD6">
          <w:rPr>
            <w:rFonts w:ascii="Arial" w:hAnsi="Arial"/>
            <w:bCs/>
            <w:color w:val="000000" w:themeColor="text1"/>
            <w:sz w:val="20"/>
          </w:rPr>
          <w:t xml:space="preserve">n the </w:t>
        </w:r>
      </w:ins>
      <w:ins w:id="992"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993" w:author="Joshua Cook" w:date="2020-10-15T15:03:00Z">
        <w:r w:rsidR="00380BD6">
          <w:rPr>
            <w:rFonts w:ascii="Arial" w:hAnsi="Arial"/>
            <w:bCs/>
            <w:color w:val="000000" w:themeColor="text1"/>
            <w:sz w:val="20"/>
          </w:rPr>
          <w:t>The bar-plots represent</w:t>
        </w:r>
      </w:ins>
      <w:ins w:id="994" w:author="Joshua Cook" w:date="2020-10-15T15:06:00Z">
        <w:r w:rsidR="0014069F">
          <w:rPr>
            <w:rFonts w:ascii="Arial" w:hAnsi="Arial"/>
            <w:bCs/>
            <w:color w:val="000000" w:themeColor="text1"/>
            <w:sz w:val="20"/>
          </w:rPr>
          <w:t xml:space="preserve"> (left)</w:t>
        </w:r>
      </w:ins>
      <w:ins w:id="995" w:author="Joshua Cook" w:date="2020-10-15T15:03:00Z">
        <w:r w:rsidR="00380BD6">
          <w:rPr>
            <w:rFonts w:ascii="Arial" w:hAnsi="Arial"/>
            <w:bCs/>
            <w:color w:val="000000" w:themeColor="text1"/>
            <w:sz w:val="20"/>
          </w:rPr>
          <w:t xml:space="preserve"> the number of genetic interactions found</w:t>
        </w:r>
      </w:ins>
      <w:ins w:id="996" w:author="Joshua Cook" w:date="2020-10-15T15:05:00Z">
        <w:r w:rsidR="0014069F">
          <w:rPr>
            <w:rFonts w:ascii="Arial" w:hAnsi="Arial"/>
            <w:bCs/>
            <w:color w:val="000000" w:themeColor="text1"/>
            <w:sz w:val="20"/>
          </w:rPr>
          <w:t xml:space="preserve"> for each</w:t>
        </w:r>
      </w:ins>
      <w:ins w:id="997"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998" w:author="Joshua Cook" w:date="2020-10-15T15:05:00Z">
        <w:r w:rsidR="0014069F">
          <w:rPr>
            <w:rFonts w:ascii="Arial" w:hAnsi="Arial"/>
            <w:bCs/>
            <w:color w:val="000000" w:themeColor="text1"/>
            <w:sz w:val="20"/>
          </w:rPr>
          <w:t xml:space="preserve"> allele</w:t>
        </w:r>
      </w:ins>
      <w:ins w:id="999" w:author="Joshua Cook" w:date="2020-10-15T15:03:00Z">
        <w:r w:rsidR="00380BD6">
          <w:rPr>
            <w:rFonts w:ascii="Arial" w:hAnsi="Arial"/>
            <w:bCs/>
            <w:color w:val="000000" w:themeColor="text1"/>
            <w:sz w:val="20"/>
          </w:rPr>
          <w:t xml:space="preserve"> </w:t>
        </w:r>
      </w:ins>
      <w:ins w:id="1000" w:author="Joshua Cook" w:date="2020-10-15T15:05:00Z">
        <w:r w:rsidR="0014069F">
          <w:rPr>
            <w:rFonts w:ascii="Arial" w:hAnsi="Arial"/>
            <w:bCs/>
            <w:color w:val="000000" w:themeColor="text1"/>
            <w:sz w:val="20"/>
          </w:rPr>
          <w:t xml:space="preserve">in both the allele-specific analysis and the non-allele-specific analysis and </w:t>
        </w:r>
      </w:ins>
      <w:ins w:id="1001"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002"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003" w:author="Joshua Cook" w:date="2020-10-15T15:09:00Z">
        <w:r w:rsidR="00BA370D">
          <w:rPr>
            <w:rFonts w:ascii="Arial" w:hAnsi="Arial"/>
            <w:bCs/>
            <w:color w:val="000000" w:themeColor="text1"/>
            <w:sz w:val="20"/>
          </w:rPr>
          <w:t xml:space="preserve"> datasets</w:t>
        </w:r>
      </w:ins>
      <w:ins w:id="1004" w:author="Joshua Cook" w:date="2020-10-15T15:07:00Z">
        <w:r w:rsidR="0014069F">
          <w:rPr>
            <w:rFonts w:ascii="Arial" w:hAnsi="Arial"/>
            <w:bCs/>
            <w:color w:val="000000" w:themeColor="text1"/>
            <w:sz w:val="20"/>
          </w:rPr>
          <w:t>.</w:t>
        </w:r>
      </w:ins>
      <w:ins w:id="1005" w:author="Joshua Cook" w:date="2020-10-27T08:06:00Z">
        <w:r w:rsidR="00AE17B9">
          <w:rPr>
            <w:rFonts w:ascii="Arial" w:hAnsi="Arial"/>
            <w:bCs/>
            <w:color w:val="000000" w:themeColor="text1"/>
            <w:sz w:val="20"/>
          </w:rPr>
          <w:t xml:space="preserve"> Note that the non-allele-specific analysis tends to be biased towards</w:t>
        </w:r>
      </w:ins>
      <w:ins w:id="1006" w:author="Joshua Cook" w:date="2020-10-27T08:07:00Z">
        <w:r w:rsidR="00AE17B9">
          <w:rPr>
            <w:rFonts w:ascii="Arial" w:hAnsi="Arial"/>
            <w:bCs/>
            <w:color w:val="000000" w:themeColor="text1"/>
            <w:sz w:val="20"/>
          </w:rPr>
          <w:t xml:space="preserve"> identifying</w:t>
        </w:r>
      </w:ins>
      <w:ins w:id="1007" w:author="Joshua Cook" w:date="2020-10-27T08:06:00Z">
        <w:r w:rsidR="00AE17B9">
          <w:rPr>
            <w:rFonts w:ascii="Arial" w:hAnsi="Arial"/>
            <w:bCs/>
            <w:color w:val="000000" w:themeColor="text1"/>
            <w:sz w:val="20"/>
          </w:rPr>
          <w:t xml:space="preserve"> comutation interactions</w:t>
        </w:r>
      </w:ins>
      <w:ins w:id="1008" w:author="Joshua Cook" w:date="2020-10-27T08:07:00Z">
        <w:r w:rsidR="00AE17B9">
          <w:rPr>
            <w:rFonts w:ascii="Arial" w:hAnsi="Arial"/>
            <w:bCs/>
            <w:color w:val="000000" w:themeColor="text1"/>
            <w:sz w:val="20"/>
          </w:rPr>
          <w:t xml:space="preserve"> </w:t>
        </w:r>
      </w:ins>
      <w:ins w:id="1009"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010" w:author="Joshua Cook" w:date="2020-10-27T08:10:00Z">
        <w:r w:rsidR="00573F45">
          <w:rPr>
            <w:rFonts w:ascii="Arial" w:hAnsi="Arial"/>
            <w:bCs/>
            <w:color w:val="000000" w:themeColor="text1"/>
            <w:sz w:val="20"/>
          </w:rPr>
          <w:t xml:space="preserve">, missing many interactions of the more rare alleles. Also, the non-allele-specific analysis of </w:t>
        </w:r>
      </w:ins>
      <w:ins w:id="1011"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012"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013" w:author="Joshua Cook" w:date="2020-10-14T09:59:00Z"/>
          <w:rFonts w:ascii="Arial" w:hAnsi="Arial"/>
          <w:b/>
          <w:color w:val="000000" w:themeColor="text1"/>
          <w:sz w:val="20"/>
        </w:rPr>
      </w:pPr>
    </w:p>
    <w:p w14:paraId="76221F31" w14:textId="29F448CD" w:rsidR="001764B1" w:rsidRDefault="001764B1">
      <w:pPr>
        <w:rPr>
          <w:ins w:id="1014" w:author="Joshua Cook" w:date="2020-10-14T09:42:00Z"/>
        </w:rPr>
      </w:pPr>
      <w:ins w:id="1015"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54"/>
    </w:p>
    <w:p w14:paraId="544852CA" w14:textId="4DE00C0F" w:rsidR="00E0297D" w:rsidRDefault="00761EF9" w:rsidP="00740BEB">
      <w:pPr>
        <w:pStyle w:val="ImageCaption"/>
      </w:pPr>
      <w:r w:rsidRPr="00740BEB">
        <w:rPr>
          <w:b/>
          <w:bCs w:val="0"/>
        </w:rPr>
        <w:t xml:space="preserve">Supplementary Figure </w:t>
      </w:r>
      <w:ins w:id="1016" w:author="Joshua Cook" w:date="2020-10-14T09:42:00Z">
        <w:r w:rsidR="001764B1">
          <w:rPr>
            <w:b/>
            <w:bCs w:val="0"/>
          </w:rPr>
          <w:t>6</w:t>
        </w:r>
      </w:ins>
      <w:del w:id="1017"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w:t>
      </w:r>
      <w:ins w:id="1018"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019" w:author="Joshua Cook" w:date="2020-12-01T14:57:00Z">
        <w:r w:rsidR="0024040E">
          <w:t xml:space="preserve"> </w:t>
        </w:r>
        <w:commentRangeStart w:id="1020"/>
        <w:r w:rsidR="0024040E">
          <w:t>(p-value &lt; 0.01)</w:t>
        </w:r>
        <w:commentRangeEnd w:id="1020"/>
        <w:r w:rsidR="0024040E">
          <w:rPr>
            <w:rStyle w:val="CommentReference"/>
            <w:rFonts w:asciiTheme="minorHAnsi" w:hAnsiTheme="minorHAnsi"/>
            <w:bCs w:val="0"/>
            <w:color w:val="auto"/>
          </w:rPr>
          <w:commentReference w:id="1020"/>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21"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21"/>
    </w:p>
    <w:p w14:paraId="2E2116EB" w14:textId="7D9B6A06" w:rsidR="00E0297D" w:rsidRDefault="00761EF9" w:rsidP="00740BEB">
      <w:pPr>
        <w:pStyle w:val="ImageCaption"/>
      </w:pPr>
      <w:r w:rsidRPr="00740BEB">
        <w:rPr>
          <w:b/>
          <w:bCs w:val="0"/>
        </w:rPr>
        <w:t xml:space="preserve">Supplementary Figure </w:t>
      </w:r>
      <w:ins w:id="1022" w:author="Joshua Cook" w:date="2020-10-14T09:45:00Z">
        <w:r w:rsidR="00E46CC0">
          <w:rPr>
            <w:b/>
            <w:bCs w:val="0"/>
          </w:rPr>
          <w:t>7</w:t>
        </w:r>
      </w:ins>
      <w:del w:id="1023"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24" w:author="Joshua Cook" w:date="2020-09-01T14:05:00Z">
        <w:r w:rsidR="006D23AE">
          <w:rPr>
            <w:b/>
            <w:bCs w:val="0"/>
          </w:rPr>
          <w:t xml:space="preserve"> </w:t>
        </w:r>
        <w:commentRangeStart w:id="1025"/>
        <w:r w:rsidR="006D23AE">
          <w:rPr>
            <w:b/>
            <w:bCs w:val="0"/>
          </w:rPr>
          <w:t>or tumor suppressors</w:t>
        </w:r>
      </w:ins>
      <w:commentRangeEnd w:id="1025"/>
      <w:ins w:id="1026" w:author="Joshua Cook" w:date="2020-10-15T15:31:00Z">
        <w:r w:rsidR="00D33C2A">
          <w:rPr>
            <w:rStyle w:val="CommentReference"/>
            <w:rFonts w:asciiTheme="minorHAnsi" w:hAnsiTheme="minorHAnsi"/>
            <w:bCs w:val="0"/>
            <w:color w:val="auto"/>
          </w:rPr>
          <w:commentReference w:id="1025"/>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027"/>
      <w:ins w:id="1028" w:author="Joshua Cook" w:date="2020-12-01T14:58:00Z">
        <w:r w:rsidR="0024040E">
          <w:t>p-value &lt; 0.01</w:t>
        </w:r>
        <w:commentRangeEnd w:id="1027"/>
        <w:r w:rsidR="0024040E">
          <w:rPr>
            <w:rStyle w:val="CommentReference"/>
            <w:rFonts w:asciiTheme="minorHAnsi" w:hAnsiTheme="minorHAnsi"/>
            <w:bCs w:val="0"/>
            <w:color w:val="auto"/>
          </w:rPr>
          <w:commentReference w:id="1027"/>
        </w:r>
      </w:ins>
      <w:del w:id="1029"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30"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30"/>
    </w:p>
    <w:p w14:paraId="45CE130E" w14:textId="7A3C8B72" w:rsidR="00E0297D" w:rsidRDefault="00761EF9" w:rsidP="00740BEB">
      <w:pPr>
        <w:pStyle w:val="ImageCaption"/>
      </w:pPr>
      <w:r w:rsidRPr="00740BEB">
        <w:rPr>
          <w:b/>
          <w:bCs w:val="0"/>
        </w:rPr>
        <w:t xml:space="preserve">Supplementary Figure </w:t>
      </w:r>
      <w:ins w:id="1031" w:author="Joshua Cook" w:date="2020-10-14T09:45:00Z">
        <w:r w:rsidR="00E46CC0">
          <w:rPr>
            <w:b/>
            <w:bCs w:val="0"/>
          </w:rPr>
          <w:t>8</w:t>
        </w:r>
      </w:ins>
      <w:del w:id="1032"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w:t>
      </w:r>
      <w:ins w:id="1033"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034" w:author="Joshua Cook" w:date="2020-12-01T14:58:00Z">
        <w:r w:rsidR="0024040E">
          <w:t xml:space="preserve"> </w:t>
        </w:r>
        <w:commentRangeStart w:id="1035"/>
        <w:r w:rsidR="0024040E">
          <w:t>(p-value &lt; 0.01)</w:t>
        </w:r>
        <w:commentRangeEnd w:id="1035"/>
        <w:r w:rsidR="0024040E">
          <w:rPr>
            <w:rStyle w:val="CommentReference"/>
            <w:rFonts w:asciiTheme="minorHAnsi" w:hAnsiTheme="minorHAnsi"/>
            <w:bCs w:val="0"/>
            <w:color w:val="auto"/>
          </w:rPr>
          <w:commentReference w:id="1035"/>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36" w:author="Joshua Cook" w:date="2020-09-01T14:04:00Z">
        <w:r w:rsidR="0053423F">
          <w:t xml:space="preserve"> </w:t>
        </w:r>
        <w:commentRangeStart w:id="1037"/>
        <w:r w:rsidR="0053423F">
          <w:t>or tumor suppressors</w:t>
        </w:r>
      </w:ins>
      <w:commentRangeEnd w:id="1037"/>
      <w:ins w:id="1038" w:author="Joshua Cook" w:date="2020-10-15T15:31:00Z">
        <w:r w:rsidR="00D33C2A">
          <w:rPr>
            <w:rStyle w:val="CommentReference"/>
            <w:rFonts w:asciiTheme="minorHAnsi" w:hAnsiTheme="minorHAnsi"/>
            <w:bCs w:val="0"/>
            <w:color w:val="auto"/>
          </w:rPr>
          <w:commentReference w:id="1037"/>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039"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39"/>
    </w:p>
    <w:p w14:paraId="47AEA726" w14:textId="158E0593" w:rsidR="00E0297D" w:rsidRPr="00740BEB" w:rsidRDefault="00761EF9" w:rsidP="00740BEB">
      <w:pPr>
        <w:pStyle w:val="ImageCaption"/>
        <w:rPr>
          <w:b/>
          <w:bCs w:val="0"/>
        </w:rPr>
      </w:pPr>
      <w:r w:rsidRPr="00740BEB">
        <w:rPr>
          <w:b/>
          <w:bCs w:val="0"/>
        </w:rPr>
        <w:t xml:space="preserve">Supplementary Figure </w:t>
      </w:r>
      <w:ins w:id="1040" w:author="Joshua Cook" w:date="2020-10-14T09:49:00Z">
        <w:r w:rsidR="00E46CC0">
          <w:rPr>
            <w:b/>
            <w:bCs w:val="0"/>
          </w:rPr>
          <w:t>9</w:t>
        </w:r>
      </w:ins>
      <w:del w:id="1041"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42" w:author="Joshua Cook" w:date="2020-10-14T09:49:00Z"/>
          <w:rFonts w:ascii="Arial" w:hAnsi="Arial"/>
          <w:b/>
          <w:color w:val="000000" w:themeColor="text1"/>
          <w:sz w:val="20"/>
        </w:rPr>
      </w:pPr>
      <w:ins w:id="1043"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44" w:author="Joshua Cook" w:date="2020-10-14T09:50:00Z">
        <w:r w:rsidR="00E46CC0">
          <w:rPr>
            <w:b/>
            <w:bCs w:val="0"/>
          </w:rPr>
          <w:t>9</w:t>
        </w:r>
      </w:ins>
      <w:del w:id="1045"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46"/>
      <w:ins w:id="1047" w:author="Joshua Cook" w:date="2020-10-16T09:46:00Z">
        <w:r w:rsidR="00A53D1C">
          <w:t>FDR-adju</w:t>
        </w:r>
      </w:ins>
      <w:ins w:id="1048" w:author="Joshua Cook" w:date="2020-10-16T09:47:00Z">
        <w:r w:rsidR="00A53D1C">
          <w:t xml:space="preserve">sted </w:t>
        </w:r>
        <w:commentRangeEnd w:id="1046"/>
        <w:r w:rsidR="00A53D1C">
          <w:rPr>
            <w:rStyle w:val="CommentReference"/>
            <w:rFonts w:asciiTheme="minorHAnsi" w:hAnsiTheme="minorHAnsi"/>
            <w:bCs w:val="0"/>
            <w:color w:val="auto"/>
          </w:rPr>
          <w:commentReference w:id="1046"/>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49" w:author="Joshua Cook" w:date="2020-10-14T09:52:00Z"/>
        </w:rPr>
      </w:pPr>
      <w:bookmarkStart w:id="1050" w:name="sfig:paad-dependency-heatmap"/>
      <w:ins w:id="1051"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50"/>
    </w:p>
    <w:p w14:paraId="60B92284" w14:textId="48196351" w:rsidR="00E0297D" w:rsidRPr="00740BEB" w:rsidRDefault="00761EF9" w:rsidP="00740BEB">
      <w:pPr>
        <w:pStyle w:val="ImageCaption"/>
        <w:rPr>
          <w:b/>
          <w:bCs w:val="0"/>
        </w:rPr>
      </w:pPr>
      <w:r w:rsidRPr="00740BEB">
        <w:rPr>
          <w:b/>
          <w:bCs w:val="0"/>
        </w:rPr>
        <w:t xml:space="preserve">Supplementary Figure </w:t>
      </w:r>
      <w:ins w:id="1052" w:author="Joshua Cook" w:date="2020-10-14T09:54:00Z">
        <w:r w:rsidR="00F54FDB">
          <w:rPr>
            <w:b/>
            <w:bCs w:val="0"/>
          </w:rPr>
          <w:t>10</w:t>
        </w:r>
      </w:ins>
      <w:del w:id="1053"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54" w:author="Joshua Cook" w:date="2020-10-14T09:54:00Z"/>
          <w:rFonts w:ascii="Arial" w:hAnsi="Arial"/>
          <w:b/>
          <w:color w:val="000000" w:themeColor="text1"/>
          <w:sz w:val="20"/>
        </w:rPr>
      </w:pPr>
      <w:ins w:id="1055"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56" w:author="Joshua Cook" w:date="2020-10-14T09:54:00Z">
        <w:r w:rsidR="00F54FDB">
          <w:rPr>
            <w:b/>
            <w:bCs w:val="0"/>
          </w:rPr>
          <w:t>10</w:t>
        </w:r>
      </w:ins>
      <w:del w:id="1057"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58" w:name="ref-Simanshu2017"/>
      <w:bookmarkStart w:id="1059"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058"/>
    <w:bookmarkEnd w:id="1059"/>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Joshua Cook" w:date="2020-12-01T12:10:00Z" w:initials="JHC">
    <w:p w14:paraId="4987EEF3" w14:textId="77777777" w:rsidR="004E7E46" w:rsidRDefault="004E7E46">
      <w:pPr>
        <w:pStyle w:val="CommentText"/>
      </w:pPr>
      <w:r>
        <w:rPr>
          <w:rStyle w:val="CommentReference"/>
        </w:rPr>
        <w:annotationRef/>
      </w:r>
      <w:r>
        <w:t>PJP: Redundant?  You say ‘elevated’--does ‘elevated activation’ make sense?</w:t>
      </w:r>
    </w:p>
    <w:p w14:paraId="758196EE" w14:textId="77777777" w:rsidR="004E7E46" w:rsidRDefault="004E7E46">
      <w:pPr>
        <w:pStyle w:val="CommentText"/>
      </w:pPr>
    </w:p>
    <w:p w14:paraId="4D1E8D84" w14:textId="472B54C7" w:rsidR="004E7E46" w:rsidRDefault="004E7E46">
      <w:pPr>
        <w:pStyle w:val="CommentText"/>
      </w:pPr>
      <w:r>
        <w:t>JHC: I do not believe this is redundant. There could be elevated pathway repression.</w:t>
      </w:r>
    </w:p>
  </w:comment>
  <w:comment w:id="35" w:author="Joshua Cook" w:date="2020-12-01T12:13:00Z" w:initials="JHC">
    <w:p w14:paraId="12F9B7DF" w14:textId="77777777" w:rsidR="004E7E46" w:rsidRDefault="004E7E46">
      <w:pPr>
        <w:pStyle w:val="CommentText"/>
      </w:pPr>
      <w:r>
        <w:rPr>
          <w:rStyle w:val="CommentReference"/>
        </w:rPr>
        <w:annotationRef/>
      </w:r>
      <w:r>
        <w:t xml:space="preserve">PJP: </w:t>
      </w:r>
      <w:r>
        <w:rPr>
          <w:rStyle w:val="CommentReference"/>
        </w:rPr>
        <w:annotationRef/>
      </w:r>
      <w:r>
        <w:t>I don’t see how the last two sentences are dissimilar. Is ‘allele-specific genetic interactions’ a type of ‘biological properties of the mutant KRAS alleles”?</w:t>
      </w:r>
    </w:p>
    <w:p w14:paraId="1D1E91FE" w14:textId="77777777" w:rsidR="004E7E46" w:rsidRDefault="004E7E46">
      <w:pPr>
        <w:pStyle w:val="CommentText"/>
      </w:pPr>
    </w:p>
    <w:p w14:paraId="3AB0ECD3" w14:textId="3480A75C" w:rsidR="004E7E46" w:rsidRDefault="004E7E46">
      <w:pPr>
        <w:pStyle w:val="CommentText"/>
      </w:pPr>
      <w:r>
        <w:t xml:space="preserve">JHC: I believe they are different, though it could depend on one’s interpretation of “biological properties.” In theory, the biological properties of an allele could cause the genetic interactions that cause the differential clinical results. However, it is also possible for the genetic interaction to be caused by a third factor that is not determined by the </w:t>
      </w:r>
      <w:r w:rsidRPr="004C3FF6">
        <w:rPr>
          <w:i/>
          <w:iCs/>
        </w:rPr>
        <w:t>KRAS</w:t>
      </w:r>
      <w:r>
        <w:t xml:space="preserve"> allele.</w:t>
      </w:r>
    </w:p>
  </w:comment>
  <w:comment w:id="60" w:author="Joshua Cook" w:date="2020-12-01T12:25:00Z" w:initials="JHC">
    <w:p w14:paraId="48D77ED2" w14:textId="77777777" w:rsidR="004E7E46" w:rsidRDefault="004E7E46">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5C0D9EF3" w14:textId="77777777" w:rsidR="004E7E46" w:rsidRDefault="004E7E46">
      <w:pPr>
        <w:pStyle w:val="CommentText"/>
      </w:pPr>
    </w:p>
    <w:p w14:paraId="1020C2E3" w14:textId="72B60D3A" w:rsidR="004E7E46" w:rsidRPr="003523EB" w:rsidRDefault="004E7E46">
      <w:pPr>
        <w:pStyle w:val="CommentText"/>
        <w:rPr>
          <w:b/>
          <w:bCs/>
        </w:rPr>
      </w:pPr>
      <w:r>
        <w:t xml:space="preserve">JHC: Yes, this refers to all </w:t>
      </w:r>
      <w:r w:rsidRPr="004C3FF6">
        <w:rPr>
          <w:i/>
          <w:iCs/>
        </w:rPr>
        <w:t>KRAS</w:t>
      </w:r>
      <w:r>
        <w:t xml:space="preserve"> mutations. I have swapped panels a and b in the figure and text.</w:t>
      </w:r>
    </w:p>
  </w:comment>
  <w:comment w:id="97" w:author="Joshua Cook" w:date="2020-12-01T12:31:00Z" w:initials="JHC">
    <w:p w14:paraId="554870CD" w14:textId="77777777" w:rsidR="004E7E46" w:rsidRDefault="004E7E46">
      <w:pPr>
        <w:pStyle w:val="CommentText"/>
      </w:pPr>
      <w:r>
        <w:rPr>
          <w:rStyle w:val="CommentReference"/>
        </w:rPr>
        <w:annotationRef/>
      </w:r>
      <w:r>
        <w:t>PJP: I don’t see the reference to Supp Fig 1c, clock vs non-clock. What is the point of panel c?</w:t>
      </w:r>
    </w:p>
    <w:p w14:paraId="75A100C5" w14:textId="77777777" w:rsidR="004E7E46" w:rsidRDefault="004E7E46">
      <w:pPr>
        <w:pStyle w:val="CommentText"/>
      </w:pPr>
    </w:p>
    <w:p w14:paraId="581FB106" w14:textId="55467712" w:rsidR="004E7E46" w:rsidRDefault="004E7E46">
      <w:pPr>
        <w:pStyle w:val="CommentText"/>
      </w:pPr>
      <w:r>
        <w:t>JHC: It should be referenced in the second sentence of the following paragraph (added).</w:t>
      </w:r>
    </w:p>
  </w:comment>
  <w:comment w:id="106" w:author="Joshua Cook" w:date="2020-12-01T12:34:00Z" w:initials="JHC">
    <w:p w14:paraId="4F915821" w14:textId="77777777" w:rsidR="004E7E46" w:rsidRDefault="004E7E46">
      <w:pPr>
        <w:pStyle w:val="CommentText"/>
      </w:pPr>
      <w:r>
        <w:rPr>
          <w:rStyle w:val="CommentReference"/>
        </w:rPr>
        <w:annotationRef/>
      </w:r>
      <w:r>
        <w:t>PJP: Why different subsets of alleles are shown for each cancer type? Can you remind me what the criteria are? Maybe you can mention it in the fig legend?</w:t>
      </w:r>
    </w:p>
    <w:p w14:paraId="06C3EC32" w14:textId="77777777" w:rsidR="004E7E46" w:rsidRDefault="004E7E46">
      <w:pPr>
        <w:pStyle w:val="CommentText"/>
      </w:pPr>
    </w:p>
    <w:p w14:paraId="365B0DD4" w14:textId="54D3ABC2" w:rsidR="004E7E46" w:rsidRPr="00293464" w:rsidRDefault="004E7E46">
      <w:pPr>
        <w:pStyle w:val="CommentText"/>
      </w:pPr>
      <w:r>
        <w:t xml:space="preserve">JHC: There are different alleles shown for each cancer because each cancer has a different frequency of the alleles. The criterion was that we had to have at least 15 tumor samples of the cancer type with the </w:t>
      </w:r>
      <w:r w:rsidRPr="004C3FF6">
        <w:rPr>
          <w:i/>
          <w:iCs/>
        </w:rPr>
        <w:t>KRAS</w:t>
      </w:r>
      <w:r>
        <w:t xml:space="preserve"> allele. I have added this to the legend.</w:t>
      </w:r>
    </w:p>
  </w:comment>
  <w:comment w:id="109" w:author="Joshua Cook" w:date="2020-10-05T15:00:00Z" w:initials="JHC">
    <w:p w14:paraId="4A885812" w14:textId="4984647C" w:rsidR="004E7E46" w:rsidRDefault="004E7E46">
      <w:pPr>
        <w:pStyle w:val="CommentText"/>
      </w:pPr>
      <w:r>
        <w:rPr>
          <w:rStyle w:val="CommentReference"/>
        </w:rPr>
        <w:annotationRef/>
      </w:r>
      <w:r>
        <w:t>Reviewer 1 - Q1</w:t>
      </w:r>
    </w:p>
  </w:comment>
  <w:comment w:id="130" w:author="Joshua Cook" w:date="2020-10-05T15:01:00Z" w:initials="JHC">
    <w:p w14:paraId="59F9A579" w14:textId="4082B762" w:rsidR="004E7E46" w:rsidRDefault="004E7E46">
      <w:pPr>
        <w:pStyle w:val="CommentText"/>
      </w:pPr>
      <w:r>
        <w:rPr>
          <w:rStyle w:val="CommentReference"/>
        </w:rPr>
        <w:annotationRef/>
      </w:r>
      <w:r>
        <w:t>Reviewer 2 – Q4</w:t>
      </w:r>
    </w:p>
  </w:comment>
  <w:comment w:id="134" w:author="Joshua Cook" w:date="2020-10-16T08:55:00Z" w:initials="JHC">
    <w:p w14:paraId="6583DF09" w14:textId="707453DA" w:rsidR="004E7E46" w:rsidRDefault="004E7E46">
      <w:pPr>
        <w:pStyle w:val="CommentText"/>
      </w:pPr>
      <w:r>
        <w:rPr>
          <w:rStyle w:val="CommentReference"/>
        </w:rPr>
        <w:annotationRef/>
      </w:r>
      <w:r>
        <w:t>Reviewer 1 – Q1 (clarify goals)</w:t>
      </w:r>
    </w:p>
  </w:comment>
  <w:comment w:id="145" w:author="Joshua Cook" w:date="2020-10-29T08:53:00Z" w:initials="JHC">
    <w:p w14:paraId="3217E6C0" w14:textId="77777777" w:rsidR="004E7E46" w:rsidRDefault="004E7E46"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4E7E46" w:rsidRDefault="004E7E46" w:rsidP="004F5917">
      <w:pPr>
        <w:pStyle w:val="CommentText"/>
      </w:pPr>
    </w:p>
    <w:p w14:paraId="370112F9" w14:textId="77777777" w:rsidR="004E7E46" w:rsidRDefault="004E7E46"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4E7E46" w:rsidRDefault="004E7E46" w:rsidP="004F5917">
      <w:pPr>
        <w:pStyle w:val="CommentText"/>
      </w:pPr>
    </w:p>
    <w:p w14:paraId="401EA27F" w14:textId="554189B4" w:rsidR="004E7E46" w:rsidRDefault="004E7E46" w:rsidP="004F5917">
      <w:pPr>
        <w:pStyle w:val="CommentText"/>
      </w:pPr>
      <w:r>
        <w:t>I guess maybe this speaks to the next section?</w:t>
      </w:r>
    </w:p>
  </w:comment>
  <w:comment w:id="146" w:author="Joshua Cook" w:date="2020-10-29T09:01:00Z" w:initials="JHC">
    <w:p w14:paraId="52E6081B" w14:textId="54B1DD5E" w:rsidR="004E7E46" w:rsidRDefault="004E7E46">
      <w:pPr>
        <w:pStyle w:val="CommentText"/>
      </w:pPr>
      <w:r>
        <w:rPr>
          <w:rStyle w:val="CommentReference"/>
        </w:rPr>
        <w:annotationRef/>
      </w:r>
      <w:r>
        <w:t>I have tried to rephrase this last sentence to more clearly state the conclusion.</w:t>
      </w:r>
    </w:p>
  </w:comment>
  <w:comment w:id="157" w:author="Joshua Cook" w:date="2020-10-29T08:53:00Z" w:initials="JHC">
    <w:p w14:paraId="1B613A4E" w14:textId="0D7A72CC" w:rsidR="004E7E46" w:rsidRDefault="004E7E46">
      <w:pPr>
        <w:pStyle w:val="CommentText"/>
      </w:pPr>
      <w:r>
        <w:rPr>
          <w:rStyle w:val="CommentReference"/>
        </w:rPr>
        <w:annotationRef/>
      </w:r>
      <w:r w:rsidRPr="00723954">
        <w:rPr>
          <w:b/>
          <w:bCs/>
        </w:rPr>
        <w:t>KH</w:t>
      </w:r>
      <w:r>
        <w:t>: How are these exceptions if you are saying above that mutational processes are highly influential.</w:t>
      </w:r>
    </w:p>
  </w:comment>
  <w:comment w:id="158" w:author="Joshua Cook" w:date="2020-10-29T09:02:00Z" w:initials="JHC">
    <w:p w14:paraId="468638C3" w14:textId="7C9D92FB" w:rsidR="004E7E46" w:rsidRDefault="004E7E46">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160" w:author="Joshua Cook" w:date="2020-10-13T09:49:00Z" w:initials="JHC">
    <w:p w14:paraId="7D3321DE" w14:textId="045CC82B" w:rsidR="004E7E46" w:rsidRDefault="004E7E46">
      <w:pPr>
        <w:pStyle w:val="CommentText"/>
      </w:pPr>
      <w:r>
        <w:rPr>
          <w:rStyle w:val="CommentReference"/>
        </w:rPr>
        <w:annotationRef/>
      </w:r>
      <w:r>
        <w:t>Reviewer 1 – Q1</w:t>
      </w:r>
    </w:p>
  </w:comment>
  <w:comment w:id="182" w:author="Joshua Cook" w:date="2020-12-01T12:37:00Z" w:initials="JHC">
    <w:p w14:paraId="37160F9D" w14:textId="77777777" w:rsidR="004E7E46" w:rsidRDefault="004E7E46">
      <w:pPr>
        <w:pStyle w:val="CommentText"/>
      </w:pPr>
      <w:r>
        <w:rPr>
          <w:rStyle w:val="CommentReference"/>
        </w:rPr>
        <w:annotationRef/>
      </w:r>
      <w:r>
        <w:t>PJP: Do you do hypothesis testing for the overall hypothesis?  If not, we don’t need to state as such</w:t>
      </w:r>
    </w:p>
    <w:p w14:paraId="1993D855" w14:textId="77777777" w:rsidR="004E7E46" w:rsidRDefault="004E7E46">
      <w:pPr>
        <w:pStyle w:val="CommentText"/>
      </w:pPr>
    </w:p>
    <w:p w14:paraId="5DCA3B15" w14:textId="4829C9BC" w:rsidR="004E7E46" w:rsidRDefault="004E7E46">
      <w:pPr>
        <w:pStyle w:val="CommentText"/>
      </w:pPr>
      <w:r>
        <w:t xml:space="preserve">JHC: I’m not sure what you mean by “overall” hypothesis. We tested this hypothesis for each </w:t>
      </w:r>
      <w:r w:rsidRPr="00240DAF">
        <w:rPr>
          <w:i/>
          <w:iCs/>
        </w:rPr>
        <w:t>KRAS</w:t>
      </w:r>
      <w:r>
        <w:t xml:space="preserve"> allele in each cancer.</w:t>
      </w:r>
    </w:p>
  </w:comment>
  <w:comment w:id="183" w:author="Joshua Cook" w:date="2020-12-01T12:39:00Z" w:initials="JHC">
    <w:p w14:paraId="79EEFF47" w14:textId="77777777" w:rsidR="004E7E46" w:rsidRDefault="004E7E46">
      <w:pPr>
        <w:pStyle w:val="CommentText"/>
      </w:pPr>
      <w:r>
        <w:rPr>
          <w:rStyle w:val="CommentReference"/>
        </w:rPr>
        <w:annotationRef/>
      </w:r>
      <w:r>
        <w:t>PJP: Not sure why this statement is necessary. If this is not assumed, what changes?</w:t>
      </w:r>
    </w:p>
    <w:p w14:paraId="65ADAD54" w14:textId="77777777" w:rsidR="004E7E46" w:rsidRDefault="004E7E46">
      <w:pPr>
        <w:pStyle w:val="CommentText"/>
      </w:pPr>
    </w:p>
    <w:p w14:paraId="6D140BC5" w14:textId="68DAABD2" w:rsidR="004E7E46" w:rsidRDefault="004E7E46">
      <w:pPr>
        <w:pStyle w:val="CommentText"/>
      </w:pPr>
      <w:r>
        <w:t>JHC: If you think it is unnecessary, we can delete it or move it to Methods. Here is the reasoning for the statement:</w:t>
      </w:r>
    </w:p>
    <w:p w14:paraId="27FE9758" w14:textId="77777777" w:rsidR="004E7E46" w:rsidRDefault="004E7E46">
      <w:pPr>
        <w:pStyle w:val="CommentText"/>
      </w:pPr>
    </w:p>
    <w:p w14:paraId="60E7B16A" w14:textId="3C135D0C" w:rsidR="004E7E46" w:rsidRDefault="004E7E46">
      <w:pPr>
        <w:pStyle w:val="CommentText"/>
      </w:pPr>
      <w:r>
        <w:t xml:space="preserve">“assuming the cancer would acquire a </w:t>
      </w:r>
      <w:r>
        <w:rPr>
          <w:i/>
        </w:rPr>
        <w:t>KRAS</w:t>
      </w:r>
      <w:r>
        <w:t xml:space="preserve"> mutation“: The event that can cause the </w:t>
      </w:r>
      <w:r w:rsidRPr="00363F7C">
        <w:rPr>
          <w:i/>
          <w:iCs/>
        </w:rPr>
        <w:t>KRAS</w:t>
      </w:r>
      <w:r>
        <w:t xml:space="preserve"> allele could happen anywhere along the genome, but we don’t take into account the probability of it happening exactly at either </w:t>
      </w:r>
      <w:r w:rsidRPr="00363F7C">
        <w:rPr>
          <w:i/>
          <w:iCs/>
        </w:rPr>
        <w:t>KRAS</w:t>
      </w:r>
      <w:r>
        <w:t xml:space="preserve"> loci. Since this probability could be different for each tumor sample, it would not normalize out, either.  In other words, this assumption allows us to avoid estimating the probability of WT vs. mutated </w:t>
      </w:r>
      <w:r w:rsidRPr="00363F7C">
        <w:rPr>
          <w:i/>
          <w:iCs/>
        </w:rPr>
        <w:t>KRAS</w:t>
      </w:r>
      <w:r>
        <w:t>.</w:t>
      </w:r>
    </w:p>
    <w:p w14:paraId="6D5D9BAF" w14:textId="77777777" w:rsidR="004E7E46" w:rsidRDefault="004E7E46">
      <w:pPr>
        <w:pStyle w:val="CommentText"/>
      </w:pPr>
    </w:p>
    <w:p w14:paraId="0E6A2DDF" w14:textId="0A3A297D" w:rsidR="004E7E46" w:rsidRDefault="004E7E46">
      <w:pPr>
        <w:pStyle w:val="CommentText"/>
      </w:pPr>
      <w:r>
        <w:t>“one of the common alleles… was sufficient</w:t>
      </w:r>
      <w:r>
        <w:rPr>
          <w:rStyle w:val="CommentReference"/>
        </w:rPr>
        <w:annotationRef/>
      </w:r>
      <w:r>
        <w:t xml:space="preserve">”: This restricts the possible </w:t>
      </w:r>
      <w:r w:rsidRPr="00363F7C">
        <w:rPr>
          <w:i/>
          <w:iCs/>
        </w:rPr>
        <w:t>KRAS</w:t>
      </w:r>
      <w:r>
        <w:t xml:space="preserve"> alleles. The results of excluding this constraint are in Supp. Fig 4.</w:t>
      </w:r>
    </w:p>
  </w:comment>
  <w:comment w:id="196" w:author="Joshua Cook" w:date="2020-10-16T12:32:00Z" w:initials="JHC">
    <w:p w14:paraId="56B2F2A0" w14:textId="2FA65DFD" w:rsidR="004E7E46" w:rsidRDefault="004E7E46">
      <w:pPr>
        <w:pStyle w:val="CommentText"/>
      </w:pPr>
      <w:r>
        <w:rPr>
          <w:rStyle w:val="CommentReference"/>
        </w:rPr>
        <w:annotationRef/>
      </w:r>
      <w:r>
        <w:t>Reviewer 2 – Q1</w:t>
      </w:r>
    </w:p>
  </w:comment>
  <w:comment w:id="203" w:author="Joshua Cook" w:date="2020-10-05T15:14:00Z" w:initials="JHC">
    <w:p w14:paraId="155CE805" w14:textId="788F0A45" w:rsidR="004E7E46" w:rsidRDefault="004E7E46">
      <w:pPr>
        <w:pStyle w:val="CommentText"/>
      </w:pPr>
      <w:r>
        <w:rPr>
          <w:rStyle w:val="CommentReference"/>
        </w:rPr>
        <w:annotationRef/>
      </w:r>
      <w:r>
        <w:t>Reviewer 2 – Q5</w:t>
      </w:r>
    </w:p>
  </w:comment>
  <w:comment w:id="216" w:author="Joshua Cook" w:date="2020-10-16T12:33:00Z" w:initials="JHC">
    <w:p w14:paraId="2AEE2E7E" w14:textId="73669EDF" w:rsidR="004E7E46" w:rsidRDefault="004E7E46">
      <w:pPr>
        <w:pStyle w:val="CommentText"/>
      </w:pPr>
      <w:r>
        <w:rPr>
          <w:rStyle w:val="CommentReference"/>
        </w:rPr>
        <w:annotationRef/>
      </w:r>
      <w:r>
        <w:t>Reviewer 2 – Q6</w:t>
      </w:r>
    </w:p>
  </w:comment>
  <w:comment w:id="265" w:author="Joshua Cook" w:date="2020-12-01T13:12:00Z" w:initials="JHC">
    <w:p w14:paraId="4EEDD324" w14:textId="77777777" w:rsidR="004E7E46" w:rsidRDefault="004E7E46">
      <w:pPr>
        <w:pStyle w:val="CommentText"/>
      </w:pPr>
      <w:r>
        <w:rPr>
          <w:rStyle w:val="CommentReference"/>
        </w:rPr>
        <w:annotationRef/>
      </w:r>
      <w:r>
        <w:t>PJP: In the part that I removed, it said it represents 8.9% of the KRAS mutation.  Is 8.9% really the fraction of the KRAS mutations?  These frequencies add up to 1?</w:t>
      </w:r>
    </w:p>
    <w:p w14:paraId="23DBF3A3" w14:textId="77777777" w:rsidR="004E7E46" w:rsidRDefault="004E7E46">
      <w:pPr>
        <w:pStyle w:val="CommentText"/>
      </w:pPr>
    </w:p>
    <w:p w14:paraId="2428C28C" w14:textId="54C21107" w:rsidR="004E7E46" w:rsidRDefault="004E7E46">
      <w:pPr>
        <w:pStyle w:val="CommentText"/>
      </w:pPr>
      <w:r>
        <w:t xml:space="preserve">JHC: From our calculations, we would expect 8.9% of </w:t>
      </w:r>
      <w:r w:rsidRPr="00240DAF">
        <w:rPr>
          <w:i/>
          <w:iCs/>
        </w:rPr>
        <w:t>KRAS</w:t>
      </w:r>
      <w:r>
        <w:t xml:space="preserve"> mutations in PAAD to be </w:t>
      </w:r>
      <w:r w:rsidRPr="00240DAF">
        <w:rPr>
          <w:i/>
          <w:iCs/>
        </w:rPr>
        <w:t>KRAS</w:t>
      </w:r>
      <w:r>
        <w:t xml:space="preserve"> A146T. These frequencies should add up to 1. I have double-checked that they do.</w:t>
      </w:r>
    </w:p>
  </w:comment>
  <w:comment w:id="273" w:author="Joshua Cook" w:date="2020-12-01T13:21:00Z" w:initials="JHC">
    <w:p w14:paraId="35D374E3" w14:textId="478E0D06" w:rsidR="004E7E46" w:rsidRDefault="004E7E46">
      <w:pPr>
        <w:pStyle w:val="CommentText"/>
      </w:pPr>
      <w:r>
        <w:rPr>
          <w:rStyle w:val="CommentReference"/>
        </w:rPr>
        <w:annotationRef/>
      </w:r>
      <w:r>
        <w:rPr>
          <w:rStyle w:val="CommentReference"/>
        </w:rPr>
        <w:annotationRef/>
      </w:r>
      <w:r>
        <w:t>Reviewer 1 – Q1 &amp; 2</w:t>
      </w:r>
    </w:p>
  </w:comment>
  <w:comment w:id="276" w:author="Joshua Cook" w:date="2020-12-02T15:53:00Z" w:initials="JHC">
    <w:p w14:paraId="0C57A293" w14:textId="77777777" w:rsidR="004E7E46" w:rsidRPr="00A6436D" w:rsidRDefault="004E7E46" w:rsidP="00363F7C">
      <w:pPr>
        <w:pStyle w:val="CommentText"/>
      </w:pPr>
      <w:r>
        <w:rPr>
          <w:rStyle w:val="CommentReference"/>
        </w:rPr>
        <w:annotationRef/>
      </w:r>
      <w:r>
        <w:rPr>
          <w:rStyle w:val="CommentReference"/>
        </w:rPr>
        <w:annotationRef/>
      </w:r>
      <w:r>
        <w:t xml:space="preserve">PJP: </w:t>
      </w:r>
      <w:r w:rsidRPr="00A6436D">
        <w:t>[Are you sure that the calculations in Fig 2 were done correctly?  How do you calculate the probability of WT?  WT is more likely than mutant for G13D, for instance, I guess because you set up the probabilities to add up to 1 for each allele/other alleles/WT?  Where is the method described?]</w:t>
      </w:r>
    </w:p>
    <w:p w14:paraId="1904A777" w14:textId="77777777" w:rsidR="004E7E46" w:rsidRDefault="004E7E46" w:rsidP="00363F7C">
      <w:pPr>
        <w:pStyle w:val="CommentText"/>
      </w:pPr>
    </w:p>
    <w:p w14:paraId="7A5D7CCC" w14:textId="5AF49E48" w:rsidR="004E7E46" w:rsidRDefault="004E7E46">
      <w:pPr>
        <w:pStyle w:val="CommentText"/>
      </w:pPr>
      <w:r>
        <w:t xml:space="preserve">JHC: The calculation is described in… I have double-checked that the calculations were executed as described. We do not calculate the probability of </w:t>
      </w:r>
      <w:r w:rsidRPr="002E7B22">
        <w:rPr>
          <w:i/>
          <w:iCs/>
        </w:rPr>
        <w:t>KRAS</w:t>
      </w:r>
      <w:r>
        <w:t xml:space="preserve"> WT. If you are referencing 2b, we calculate the probability of the G13D mutation in tumor samples with WT </w:t>
      </w:r>
      <w:r>
        <w:rPr>
          <w:i/>
          <w:iCs/>
        </w:rPr>
        <w:t>KRAS</w:t>
      </w:r>
      <w:r>
        <w:t>. The probabilities are calculated within a single tumor sample such that the sum of the probability of acquiring each KRAS allele is 1.</w:t>
      </w:r>
    </w:p>
  </w:comment>
  <w:comment w:id="350" w:author="Joshua Cook" w:date="2020-10-16T09:09:00Z" w:initials="JHC">
    <w:p w14:paraId="5D75FEB7" w14:textId="3FA03B4E" w:rsidR="004E7E46" w:rsidRDefault="004E7E46">
      <w:pPr>
        <w:pStyle w:val="CommentText"/>
      </w:pPr>
      <w:r>
        <w:rPr>
          <w:rStyle w:val="CommentReference"/>
        </w:rPr>
        <w:annotationRef/>
      </w:r>
      <w:r>
        <w:t>Reviewer 2 – Q1 (clarify methods)</w:t>
      </w:r>
    </w:p>
  </w:comment>
  <w:comment w:id="370" w:author="Joshua Cook" w:date="2020-10-15T15:18:00Z" w:initials="JHC">
    <w:p w14:paraId="50EBA19E" w14:textId="75B8BA4F" w:rsidR="004E7E46" w:rsidRDefault="004E7E46">
      <w:pPr>
        <w:pStyle w:val="CommentText"/>
      </w:pPr>
      <w:r>
        <w:rPr>
          <w:rStyle w:val="CommentReference"/>
        </w:rPr>
        <w:annotationRef/>
      </w:r>
      <w:r>
        <w:t>Reviewer 2 – Q8</w:t>
      </w:r>
    </w:p>
  </w:comment>
  <w:comment w:id="380" w:author="Joshua Cook" w:date="2020-10-15T15:19:00Z" w:initials="JHC">
    <w:p w14:paraId="36C88983" w14:textId="44899A1F" w:rsidR="004E7E46" w:rsidRDefault="004E7E46">
      <w:pPr>
        <w:pStyle w:val="CommentText"/>
      </w:pPr>
      <w:r>
        <w:rPr>
          <w:rStyle w:val="CommentReference"/>
        </w:rPr>
        <w:annotationRef/>
      </w:r>
      <w:r>
        <w:rPr>
          <w:rStyle w:val="CommentReference"/>
        </w:rPr>
        <w:annotationRef/>
      </w:r>
      <w:r>
        <w:t>Reviewer 2 – Q7</w:t>
      </w:r>
    </w:p>
  </w:comment>
  <w:comment w:id="383" w:author="Joshua Cook" w:date="2020-10-15T15:19:00Z" w:initials="JHC">
    <w:p w14:paraId="563861A9" w14:textId="27050980" w:rsidR="004E7E46" w:rsidRDefault="004E7E46">
      <w:pPr>
        <w:pStyle w:val="CommentText"/>
      </w:pPr>
      <w:r>
        <w:rPr>
          <w:rStyle w:val="CommentReference"/>
        </w:rPr>
        <w:annotationRef/>
      </w:r>
      <w:r>
        <w:t>Reviewer 2 – Q8</w:t>
      </w:r>
    </w:p>
  </w:comment>
  <w:comment w:id="407" w:author="Joshua Cook" w:date="2020-10-15T15:20:00Z" w:initials="JHC">
    <w:p w14:paraId="1FEDA417" w14:textId="18331A53" w:rsidR="004E7E46" w:rsidRDefault="004E7E46">
      <w:pPr>
        <w:pStyle w:val="CommentText"/>
      </w:pPr>
      <w:r>
        <w:rPr>
          <w:rStyle w:val="CommentReference"/>
        </w:rPr>
        <w:annotationRef/>
      </w:r>
      <w:r>
        <w:t>Reviewer 2 – Q8</w:t>
      </w:r>
    </w:p>
  </w:comment>
  <w:comment w:id="423" w:author="Joshua Cook" w:date="2020-12-01T13:30:00Z" w:initials="JHC">
    <w:p w14:paraId="570005A3" w14:textId="77777777" w:rsidR="004E7E46" w:rsidRPr="000423B1" w:rsidRDefault="004E7E46" w:rsidP="000423B1">
      <w:pPr>
        <w:pStyle w:val="CommentText"/>
      </w:pPr>
      <w:r>
        <w:rPr>
          <w:rStyle w:val="CommentReference"/>
        </w:rPr>
        <w:annotationRef/>
      </w:r>
      <w:r>
        <w:t xml:space="preserve">PJP: </w:t>
      </w:r>
      <w:r w:rsidRPr="000423B1">
        <w:annotationRef/>
      </w:r>
      <w:r w:rsidRPr="000423B1">
        <w:t xml:space="preserve">Josh, I think Supp Fig 5 is great and deserves more mention. This paragraph could go at the end of the section but since that would entail renumbering supp fig I just put it here. </w:t>
      </w:r>
    </w:p>
    <w:p w14:paraId="220F9297" w14:textId="77777777" w:rsidR="004E7E46" w:rsidRDefault="004E7E46">
      <w:pPr>
        <w:pStyle w:val="CommentText"/>
      </w:pPr>
    </w:p>
    <w:p w14:paraId="351858EE" w14:textId="65D3546C" w:rsidR="004E7E46" w:rsidRDefault="004E7E46">
      <w:pPr>
        <w:pStyle w:val="CommentText"/>
      </w:pPr>
      <w:r>
        <w:t>JHC: We can move it to the end and renumber the figures if you think it would fit better there.</w:t>
      </w:r>
    </w:p>
  </w:comment>
  <w:comment w:id="443" w:author="Joshua Cook" w:date="2020-10-15T15:20:00Z" w:initials="JHC">
    <w:p w14:paraId="0C48FC07" w14:textId="77777777" w:rsidR="004E7E46" w:rsidRDefault="004E7E46" w:rsidP="00316500">
      <w:pPr>
        <w:pStyle w:val="CommentText"/>
      </w:pPr>
      <w:r>
        <w:rPr>
          <w:rStyle w:val="CommentReference"/>
        </w:rPr>
        <w:annotationRef/>
      </w:r>
      <w:r>
        <w:t>Reviewer 2 – Q9</w:t>
      </w:r>
    </w:p>
  </w:comment>
  <w:comment w:id="451" w:author="Joshua Cook" w:date="2020-10-15T15:20:00Z" w:initials="JHC">
    <w:p w14:paraId="67787530" w14:textId="0BE55D99" w:rsidR="004E7E46" w:rsidRDefault="004E7E46">
      <w:pPr>
        <w:pStyle w:val="CommentText"/>
      </w:pPr>
      <w:r>
        <w:rPr>
          <w:rStyle w:val="CommentReference"/>
        </w:rPr>
        <w:annotationRef/>
      </w:r>
      <w:r>
        <w:t>Reviewer 2 – Q7</w:t>
      </w:r>
    </w:p>
  </w:comment>
  <w:comment w:id="460" w:author="Joshua Cook" w:date="2020-10-15T15:21:00Z" w:initials="JHC">
    <w:p w14:paraId="02843489" w14:textId="436F38D5" w:rsidR="004E7E46" w:rsidRDefault="004E7E46">
      <w:pPr>
        <w:pStyle w:val="CommentText"/>
      </w:pPr>
      <w:r>
        <w:rPr>
          <w:rStyle w:val="CommentReference"/>
        </w:rPr>
        <w:annotationRef/>
      </w:r>
      <w:r>
        <w:t>Reviewer 2 – Q8</w:t>
      </w:r>
    </w:p>
  </w:comment>
  <w:comment w:id="477" w:author="Joshua Cook" w:date="2020-10-16T09:15:00Z" w:initials="JHC">
    <w:p w14:paraId="590DD142" w14:textId="56102EBA" w:rsidR="004E7E46" w:rsidRDefault="004E7E46">
      <w:pPr>
        <w:pStyle w:val="CommentText"/>
      </w:pPr>
      <w:r>
        <w:rPr>
          <w:rStyle w:val="CommentReference"/>
        </w:rPr>
        <w:annotationRef/>
      </w:r>
      <w:r>
        <w:t>Reviewer 2 – Q1 (clarify methods)</w:t>
      </w:r>
    </w:p>
  </w:comment>
  <w:comment w:id="502" w:author="Joshua Cook" w:date="2020-10-15T15:21:00Z" w:initials="JHC">
    <w:p w14:paraId="265F92CB" w14:textId="7F8BF199" w:rsidR="004E7E46" w:rsidRDefault="004E7E46">
      <w:pPr>
        <w:pStyle w:val="CommentText"/>
      </w:pPr>
      <w:r>
        <w:rPr>
          <w:rStyle w:val="CommentReference"/>
        </w:rPr>
        <w:annotationRef/>
      </w:r>
      <w:r>
        <w:t>Reviewer 2 – Q8</w:t>
      </w:r>
    </w:p>
  </w:comment>
  <w:comment w:id="514" w:author="Joshua Cook" w:date="2020-10-15T15:21:00Z" w:initials="JHC">
    <w:p w14:paraId="36C0764A" w14:textId="1E146820" w:rsidR="004E7E46" w:rsidRDefault="004E7E46">
      <w:pPr>
        <w:pStyle w:val="CommentText"/>
      </w:pPr>
      <w:r>
        <w:rPr>
          <w:rStyle w:val="CommentReference"/>
        </w:rPr>
        <w:annotationRef/>
      </w:r>
      <w:r>
        <w:t>Reviewer 2 – Q8</w:t>
      </w:r>
    </w:p>
  </w:comment>
  <w:comment w:id="521" w:author="Joshua Cook" w:date="2020-10-26T16:46:00Z" w:initials="JHC">
    <w:p w14:paraId="70C120D8" w14:textId="4C2DB32E" w:rsidR="004E7E46" w:rsidRDefault="004E7E46">
      <w:pPr>
        <w:pStyle w:val="CommentText"/>
      </w:pPr>
      <w:r>
        <w:rPr>
          <w:rStyle w:val="CommentReference"/>
        </w:rPr>
        <w:annotationRef/>
      </w:r>
      <w:r>
        <w:rPr>
          <w:rStyle w:val="CommentReference"/>
        </w:rPr>
        <w:t>Reviewer 1 – Q9</w:t>
      </w:r>
    </w:p>
  </w:comment>
  <w:comment w:id="548" w:author="Joshua Cook" w:date="2020-12-01T15:03:00Z" w:initials="JHC">
    <w:p w14:paraId="7F57A795" w14:textId="77777777" w:rsidR="004E7E46" w:rsidRDefault="004E7E46" w:rsidP="00F8065E">
      <w:pPr>
        <w:pStyle w:val="CommentText"/>
      </w:pPr>
      <w:r>
        <w:rPr>
          <w:rStyle w:val="CommentReference"/>
        </w:rPr>
        <w:annotationRef/>
      </w:r>
      <w:r>
        <w:rPr>
          <w:rStyle w:val="CommentReference"/>
        </w:rPr>
        <w:annotationRef/>
      </w:r>
      <w:r>
        <w:t xml:space="preserve">PJP: </w:t>
      </w:r>
      <w:r w:rsidRPr="000423B1">
        <w:t>Too convoluted for me—there is no simpler way to say this?</w:t>
      </w:r>
    </w:p>
    <w:p w14:paraId="60C4F058" w14:textId="77777777" w:rsidR="004E7E46" w:rsidRDefault="004E7E46" w:rsidP="00F8065E">
      <w:pPr>
        <w:pStyle w:val="CommentText"/>
      </w:pPr>
    </w:p>
    <w:p w14:paraId="62938A3D" w14:textId="4C2CC3FA" w:rsidR="004E7E46" w:rsidRPr="00F8065E" w:rsidRDefault="004E7E46">
      <w:pPr>
        <w:pStyle w:val="CommentText"/>
        <w:rPr>
          <w:b/>
          <w:bCs/>
        </w:rPr>
      </w:pPr>
      <w:r>
        <w:t>JHC: Is this a better explanation?</w:t>
      </w:r>
    </w:p>
  </w:comment>
  <w:comment w:id="601" w:author="Joshua Cook" w:date="2020-10-15T15:36:00Z" w:initials="JHC">
    <w:p w14:paraId="3308035A" w14:textId="1D8470A0" w:rsidR="004E7E46" w:rsidRDefault="004E7E46">
      <w:pPr>
        <w:pStyle w:val="CommentText"/>
      </w:pPr>
      <w:r>
        <w:rPr>
          <w:rStyle w:val="CommentReference"/>
        </w:rPr>
        <w:annotationRef/>
      </w:r>
      <w:r>
        <w:t>Reviewer 1 – Q1</w:t>
      </w:r>
    </w:p>
  </w:comment>
  <w:comment w:id="606" w:author="Joshua Cook" w:date="2020-10-15T15:36:00Z" w:initials="JHC">
    <w:p w14:paraId="01D557AD" w14:textId="6DF6E04E" w:rsidR="004E7E46" w:rsidRDefault="004E7E46">
      <w:pPr>
        <w:pStyle w:val="CommentText"/>
      </w:pPr>
      <w:r>
        <w:rPr>
          <w:rStyle w:val="CommentReference"/>
        </w:rPr>
        <w:annotationRef/>
      </w:r>
      <w:r>
        <w:t>Modified for Reviewer 1 – Q3</w:t>
      </w:r>
    </w:p>
  </w:comment>
  <w:comment w:id="650" w:author="Joshua Cook" w:date="2020-10-15T15:36:00Z" w:initials="JHC">
    <w:p w14:paraId="2DBBEB35" w14:textId="7D4A003F" w:rsidR="004E7E46" w:rsidRDefault="004E7E46">
      <w:pPr>
        <w:pStyle w:val="CommentText"/>
      </w:pPr>
      <w:r>
        <w:rPr>
          <w:rStyle w:val="CommentReference"/>
        </w:rPr>
        <w:annotationRef/>
      </w:r>
      <w:r>
        <w:t>Reviewer 1 – Q1</w:t>
      </w:r>
    </w:p>
  </w:comment>
  <w:comment w:id="706" w:author="Joshua Cook" w:date="2020-10-26T16:47:00Z" w:initials="JHC">
    <w:p w14:paraId="523474B6" w14:textId="412B9D68" w:rsidR="004E7E46" w:rsidRDefault="004E7E46">
      <w:pPr>
        <w:pStyle w:val="CommentText"/>
      </w:pPr>
      <w:r>
        <w:rPr>
          <w:rStyle w:val="CommentReference"/>
        </w:rPr>
        <w:annotationRef/>
      </w:r>
      <w:r>
        <w:t>Reviewer 2 – Q1</w:t>
      </w:r>
    </w:p>
  </w:comment>
  <w:comment w:id="713" w:author="Joshua Cook" w:date="2020-10-16T14:44:00Z" w:initials="JHC">
    <w:p w14:paraId="4FBDF986" w14:textId="082586A1" w:rsidR="004E7E46" w:rsidRDefault="004E7E46">
      <w:pPr>
        <w:pStyle w:val="CommentText"/>
      </w:pPr>
      <w:r>
        <w:rPr>
          <w:rStyle w:val="CommentReference"/>
        </w:rPr>
        <w:annotationRef/>
      </w:r>
      <w:r>
        <w:t>Reviewer 2 – Q1</w:t>
      </w:r>
    </w:p>
  </w:comment>
  <w:comment w:id="721" w:author="Joshua Cook" w:date="2020-10-16T14:44:00Z" w:initials="JHC">
    <w:p w14:paraId="10590A8C" w14:textId="77777777" w:rsidR="004E7E46" w:rsidRDefault="004E7E46" w:rsidP="006A1AAC">
      <w:pPr>
        <w:pStyle w:val="CommentText"/>
      </w:pPr>
      <w:r>
        <w:rPr>
          <w:rStyle w:val="CommentReference"/>
        </w:rPr>
        <w:annotationRef/>
      </w:r>
      <w:r>
        <w:t>Reviewer 2 – Q1</w:t>
      </w:r>
    </w:p>
  </w:comment>
  <w:comment w:id="724" w:author="Joshua Cook" w:date="2020-10-16T09:32:00Z" w:initials="JHC">
    <w:p w14:paraId="5CDDC1F6" w14:textId="6B3BB457" w:rsidR="004E7E46" w:rsidRDefault="004E7E46">
      <w:pPr>
        <w:pStyle w:val="CommentText"/>
      </w:pPr>
      <w:r>
        <w:rPr>
          <w:rStyle w:val="CommentReference"/>
        </w:rPr>
        <w:annotationRef/>
      </w:r>
      <w:r>
        <w:t>Reviewer 2 – Q1</w:t>
      </w:r>
    </w:p>
  </w:comment>
  <w:comment w:id="740" w:author="Joshua Cook" w:date="2020-10-16T09:34:00Z" w:initials="JHC">
    <w:p w14:paraId="68A99183" w14:textId="5ECB127D" w:rsidR="004E7E46" w:rsidRDefault="004E7E46">
      <w:pPr>
        <w:pStyle w:val="CommentText"/>
      </w:pPr>
      <w:r>
        <w:rPr>
          <w:rStyle w:val="CommentReference"/>
        </w:rPr>
        <w:annotationRef/>
      </w:r>
      <w:r>
        <w:t>Reviewer 2 – Q1</w:t>
      </w:r>
    </w:p>
  </w:comment>
  <w:comment w:id="752" w:author="Joshua Cook" w:date="2020-10-16T09:41:00Z" w:initials="JHC">
    <w:p w14:paraId="22940002" w14:textId="12EF7BD9" w:rsidR="004E7E46" w:rsidRDefault="004E7E46">
      <w:pPr>
        <w:pStyle w:val="CommentText"/>
      </w:pPr>
      <w:r>
        <w:rPr>
          <w:rStyle w:val="CommentReference"/>
        </w:rPr>
        <w:annotationRef/>
      </w:r>
      <w:r>
        <w:t>Reviewer 2 – Q1</w:t>
      </w:r>
    </w:p>
  </w:comment>
  <w:comment w:id="817" w:author="Joshua Cook" w:date="2020-12-01T14:56:00Z" w:initials="JHC">
    <w:p w14:paraId="4597245B" w14:textId="5BED403E" w:rsidR="004E7E46" w:rsidRDefault="004E7E46">
      <w:pPr>
        <w:pStyle w:val="CommentText"/>
      </w:pPr>
      <w:r>
        <w:rPr>
          <w:rStyle w:val="CommentReference"/>
        </w:rPr>
        <w:annotationRef/>
      </w:r>
      <w:r w:rsidRPr="0024040E">
        <w:t>Reviewer 2 – Q1 (clarify methods)</w:t>
      </w:r>
    </w:p>
  </w:comment>
  <w:comment w:id="819" w:author="Joshua Cook" w:date="2020-10-15T15:30:00Z" w:initials="JHC">
    <w:p w14:paraId="6DD631BC" w14:textId="003EFFFC" w:rsidR="004E7E46" w:rsidRDefault="004E7E46">
      <w:pPr>
        <w:pStyle w:val="CommentText"/>
      </w:pPr>
      <w:r>
        <w:rPr>
          <w:rStyle w:val="CommentReference"/>
        </w:rPr>
        <w:annotationRef/>
      </w:r>
      <w:r>
        <w:t>Reviewer 2 – Q7</w:t>
      </w:r>
    </w:p>
  </w:comment>
  <w:comment w:id="822" w:author="Joshua Cook" w:date="2020-10-16T09:42:00Z" w:initials="JHC">
    <w:p w14:paraId="585F81C0" w14:textId="57B47C4B" w:rsidR="004E7E46" w:rsidRDefault="004E7E46">
      <w:pPr>
        <w:pStyle w:val="CommentText"/>
      </w:pPr>
      <w:r>
        <w:rPr>
          <w:rStyle w:val="CommentReference"/>
        </w:rPr>
        <w:annotationRef/>
      </w:r>
      <w:r>
        <w:t>Reviewer 2 – Q1</w:t>
      </w:r>
    </w:p>
  </w:comment>
  <w:comment w:id="824" w:author="Joshua Cook" w:date="2020-10-16T09:43:00Z" w:initials="JHC">
    <w:p w14:paraId="1378E14E" w14:textId="5576C1B4" w:rsidR="004E7E46" w:rsidRDefault="004E7E46">
      <w:pPr>
        <w:pStyle w:val="CommentText"/>
      </w:pPr>
      <w:r>
        <w:rPr>
          <w:rStyle w:val="CommentReference"/>
        </w:rPr>
        <w:annotationRef/>
      </w:r>
      <w:r>
        <w:t>Reviewer 2- Q1</w:t>
      </w:r>
    </w:p>
  </w:comment>
  <w:comment w:id="836" w:author="Joshua Cook" w:date="2020-12-01T13:36:00Z" w:initials="JHC">
    <w:p w14:paraId="062E00C1" w14:textId="77777777" w:rsidR="004E7E46" w:rsidRDefault="004E7E46">
      <w:pPr>
        <w:pStyle w:val="CommentText"/>
      </w:pPr>
      <w:r>
        <w:rPr>
          <w:rStyle w:val="CommentReference"/>
        </w:rPr>
        <w:annotationRef/>
      </w:r>
      <w:r>
        <w:t>PJP: Is this correct? I don’t think group a/b together was a good idea. Can you write the sample number for each tumor type in panel a?</w:t>
      </w:r>
    </w:p>
    <w:p w14:paraId="778CCEEE" w14:textId="77777777" w:rsidR="004E7E46" w:rsidRDefault="004E7E46">
      <w:pPr>
        <w:pStyle w:val="CommentText"/>
      </w:pPr>
    </w:p>
    <w:p w14:paraId="37FF55E2" w14:textId="051CA697" w:rsidR="004E7E46" w:rsidRDefault="004E7E46">
      <w:pPr>
        <w:pStyle w:val="CommentText"/>
      </w:pPr>
      <w:r>
        <w:t>JHC: This is incorrect. I’ve added a different explanation that I think is more accurate. Panel b shows the distributions of the fractional compositions for each signature.</w:t>
      </w:r>
    </w:p>
  </w:comment>
  <w:comment w:id="851" w:author="Joshua Cook" w:date="2020-10-16T09:44:00Z" w:initials="JHC">
    <w:p w14:paraId="45DD348F" w14:textId="77AC5804" w:rsidR="004E7E46" w:rsidRDefault="004E7E46">
      <w:pPr>
        <w:pStyle w:val="CommentText"/>
      </w:pPr>
      <w:r>
        <w:rPr>
          <w:rStyle w:val="CommentReference"/>
        </w:rPr>
        <w:annotationRef/>
      </w:r>
      <w:r>
        <w:rPr>
          <w:rStyle w:val="CommentReference"/>
        </w:rPr>
        <w:annotationRef/>
      </w:r>
      <w:r>
        <w:t>Reviewer 1 – Q1</w:t>
      </w:r>
    </w:p>
  </w:comment>
  <w:comment w:id="888" w:author="Joshua Cook" w:date="2020-12-01T14:33:00Z" w:initials="JHC">
    <w:p w14:paraId="7CDFE338" w14:textId="77777777" w:rsidR="004E7E46" w:rsidRDefault="004E7E46">
      <w:pPr>
        <w:pStyle w:val="CommentText"/>
        <w:rPr>
          <w:rStyle w:val="CommentReference"/>
        </w:rPr>
      </w:pPr>
      <w:r>
        <w:rPr>
          <w:rStyle w:val="CommentReference"/>
        </w:rPr>
        <w:annotationRef/>
      </w:r>
      <w:r>
        <w:t xml:space="preserve">PJP: </w:t>
      </w:r>
      <w:r>
        <w:rPr>
          <w:rStyle w:val="CommentReference"/>
        </w:rPr>
        <w:t>Not clear. You mean just for the number of alleles?  You should just use Bonferroni. I can’t remember for sure, but if the hypotheses are dependent, I don’t know if the estimates good. Also, n is very small, so it is unnecessary. The pattern of which ones show up as significant is hard to understand for me.</w:t>
      </w:r>
    </w:p>
    <w:p w14:paraId="4FC97681" w14:textId="77777777" w:rsidR="004E7E46" w:rsidRDefault="004E7E46">
      <w:pPr>
        <w:pStyle w:val="CommentText"/>
        <w:rPr>
          <w:rStyle w:val="CommentReference"/>
        </w:rPr>
      </w:pPr>
    </w:p>
    <w:p w14:paraId="53FE89CA" w14:textId="78E01690" w:rsidR="004E7E46" w:rsidRDefault="004E7E46">
      <w:pPr>
        <w:pStyle w:val="CommentText"/>
      </w:pPr>
      <w:r>
        <w:rPr>
          <w:rStyle w:val="CommentReference"/>
        </w:rPr>
        <w:t>JHC: Yes, the p-values were adjusted for the number of comparisons of alleles. You requested that I use Tukey’ “Honest Significant Differences’ method in a follow-up email. This method applies to normally distributed data, so I applied the Bonferroni method, instead. (I will do the same for Supp. Fig. 3, too.)</w:t>
      </w:r>
    </w:p>
  </w:comment>
  <w:comment w:id="911" w:author="Joshua Cook" w:date="2020-10-16T09:44:00Z" w:initials="JHC">
    <w:p w14:paraId="506E9C42" w14:textId="081C561C" w:rsidR="004E7E46" w:rsidRDefault="004E7E46">
      <w:pPr>
        <w:pStyle w:val="CommentText"/>
      </w:pPr>
      <w:r>
        <w:rPr>
          <w:rStyle w:val="CommentReference"/>
        </w:rPr>
        <w:annotationRef/>
      </w:r>
      <w:r>
        <w:t>Reviewer 1 – Q1</w:t>
      </w:r>
    </w:p>
  </w:comment>
  <w:comment w:id="947" w:author="Joshua Cook" w:date="2020-12-02T14:46:00Z" w:initials="JHC">
    <w:p w14:paraId="7849C7A1" w14:textId="18C82103" w:rsidR="004E7E46" w:rsidRDefault="004E7E46">
      <w:pPr>
        <w:pStyle w:val="CommentText"/>
      </w:pPr>
      <w:r>
        <w:rPr>
          <w:rStyle w:val="CommentReference"/>
        </w:rPr>
        <w:annotationRef/>
      </w:r>
      <w:r>
        <w:t>Reviewer 2 – Q1</w:t>
      </w:r>
    </w:p>
  </w:comment>
  <w:comment w:id="950" w:author="Joshua Cook" w:date="2020-12-02T14:46:00Z" w:initials="JHC">
    <w:p w14:paraId="50A738B2" w14:textId="66112BE3" w:rsidR="004E7E46" w:rsidRDefault="004E7E46">
      <w:pPr>
        <w:pStyle w:val="CommentText"/>
      </w:pPr>
      <w:r>
        <w:rPr>
          <w:rStyle w:val="CommentReference"/>
        </w:rPr>
        <w:annotationRef/>
      </w:r>
      <w:r>
        <w:t>Reviewer 2 – Q1</w:t>
      </w:r>
    </w:p>
  </w:comment>
  <w:comment w:id="959" w:author="Joshua Cook" w:date="2020-10-16T09:46:00Z" w:initials="JHC">
    <w:p w14:paraId="0EFFD3FA" w14:textId="13498CFC" w:rsidR="004E7E46" w:rsidRDefault="004E7E46">
      <w:pPr>
        <w:pStyle w:val="CommentText"/>
      </w:pPr>
      <w:r>
        <w:rPr>
          <w:rStyle w:val="CommentReference"/>
        </w:rPr>
        <w:annotationRef/>
      </w:r>
      <w:r>
        <w:t>Reviewer 2 – Q2</w:t>
      </w:r>
    </w:p>
  </w:comment>
  <w:comment w:id="1020" w:author="Joshua Cook" w:date="2020-12-01T14:56:00Z" w:initials="JHC">
    <w:p w14:paraId="273B6794" w14:textId="77777777" w:rsidR="004E7E46" w:rsidRDefault="004E7E46" w:rsidP="0024040E">
      <w:pPr>
        <w:pStyle w:val="CommentText"/>
      </w:pPr>
      <w:r>
        <w:rPr>
          <w:rStyle w:val="CommentReference"/>
        </w:rPr>
        <w:annotationRef/>
      </w:r>
      <w:r w:rsidRPr="0024040E">
        <w:t>Reviewer 2 – Q1 (clarify methods)</w:t>
      </w:r>
    </w:p>
  </w:comment>
  <w:comment w:id="1025" w:author="Joshua Cook" w:date="2020-10-15T15:31:00Z" w:initials="JHC">
    <w:p w14:paraId="57E47C58" w14:textId="0A0793EC" w:rsidR="004E7E46" w:rsidRDefault="004E7E46">
      <w:pPr>
        <w:pStyle w:val="CommentText"/>
      </w:pPr>
      <w:r>
        <w:rPr>
          <w:rStyle w:val="CommentReference"/>
        </w:rPr>
        <w:annotationRef/>
      </w:r>
      <w:r>
        <w:t>Reviewer 2 – Q7</w:t>
      </w:r>
    </w:p>
  </w:comment>
  <w:comment w:id="1027" w:author="Joshua Cook" w:date="2020-12-01T14:56:00Z" w:initials="JHC">
    <w:p w14:paraId="0D542279" w14:textId="77777777" w:rsidR="004E7E46" w:rsidRDefault="004E7E46" w:rsidP="0024040E">
      <w:pPr>
        <w:pStyle w:val="CommentText"/>
      </w:pPr>
      <w:r>
        <w:rPr>
          <w:rStyle w:val="CommentReference"/>
        </w:rPr>
        <w:annotationRef/>
      </w:r>
      <w:r w:rsidRPr="0024040E">
        <w:t>Reviewer 2 – Q1 (clarify methods)</w:t>
      </w:r>
    </w:p>
  </w:comment>
  <w:comment w:id="1035" w:author="Joshua Cook" w:date="2020-12-01T14:56:00Z" w:initials="JHC">
    <w:p w14:paraId="7FBE882D" w14:textId="77777777" w:rsidR="004E7E46" w:rsidRDefault="004E7E46" w:rsidP="0024040E">
      <w:pPr>
        <w:pStyle w:val="CommentText"/>
      </w:pPr>
      <w:r>
        <w:rPr>
          <w:rStyle w:val="CommentReference"/>
        </w:rPr>
        <w:annotationRef/>
      </w:r>
      <w:r w:rsidRPr="0024040E">
        <w:t>Reviewer 2 – Q1 (clarify methods)</w:t>
      </w:r>
    </w:p>
  </w:comment>
  <w:comment w:id="1037" w:author="Joshua Cook" w:date="2020-10-15T15:31:00Z" w:initials="JHC">
    <w:p w14:paraId="5FC27D01" w14:textId="68294646" w:rsidR="004E7E46" w:rsidRDefault="004E7E46">
      <w:pPr>
        <w:pStyle w:val="CommentText"/>
      </w:pPr>
      <w:r>
        <w:rPr>
          <w:rStyle w:val="CommentReference"/>
        </w:rPr>
        <w:annotationRef/>
      </w:r>
      <w:r>
        <w:t>Reviewer 2 – Q7</w:t>
      </w:r>
    </w:p>
  </w:comment>
  <w:comment w:id="1046" w:author="Joshua Cook" w:date="2020-10-16T09:47:00Z" w:initials="JHC">
    <w:p w14:paraId="0F945E71" w14:textId="28FCC758" w:rsidR="004E7E46" w:rsidRDefault="004E7E46">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1E8D84" w15:done="0"/>
  <w15:commentEx w15:paraId="3AB0ECD3" w15:done="0"/>
  <w15:commentEx w15:paraId="1020C2E3" w15:done="0"/>
  <w15:commentEx w15:paraId="581FB106" w15:done="0"/>
  <w15:commentEx w15:paraId="365B0DD4"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7D3321DE" w15:done="0"/>
  <w15:commentEx w15:paraId="5DCA3B15" w15:done="0"/>
  <w15:commentEx w15:paraId="0E6A2DDF" w15:done="0"/>
  <w15:commentEx w15:paraId="56B2F2A0" w15:done="0"/>
  <w15:commentEx w15:paraId="155CE805" w15:done="0"/>
  <w15:commentEx w15:paraId="2AEE2E7E" w15:done="0"/>
  <w15:commentEx w15:paraId="2428C28C" w15:done="0"/>
  <w15:commentEx w15:paraId="35D374E3" w15:done="0"/>
  <w15:commentEx w15:paraId="7A5D7CCC" w15:done="0"/>
  <w15:commentEx w15:paraId="5D75FEB7" w15:done="0"/>
  <w15:commentEx w15:paraId="50EBA19E" w15:done="0"/>
  <w15:commentEx w15:paraId="36C88983" w15:done="0"/>
  <w15:commentEx w15:paraId="563861A9" w15:done="0"/>
  <w15:commentEx w15:paraId="1FEDA417" w15:done="0"/>
  <w15:commentEx w15:paraId="351858EE"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62938A3D"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37FF55E2" w15:done="0"/>
  <w15:commentEx w15:paraId="45DD348F" w15:done="0"/>
  <w15:commentEx w15:paraId="53FE89CA" w15:done="0"/>
  <w15:commentEx w15:paraId="506E9C42" w15:done="0"/>
  <w15:commentEx w15:paraId="7849C7A1" w15:done="0"/>
  <w15:commentEx w15:paraId="50A738B2" w15:done="0"/>
  <w15:commentEx w15:paraId="0EFFD3FA" w15:done="0"/>
  <w15:commentEx w15:paraId="273B6794" w15:done="0"/>
  <w15:commentEx w15:paraId="57E47C58" w15:done="0"/>
  <w15:commentEx w15:paraId="0D542279" w15:done="0"/>
  <w15:commentEx w15:paraId="7FBE882D"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B120" w16cex:dateUtc="2020-12-01T17:10:00Z"/>
  <w16cex:commentExtensible w16cex:durableId="2370B1D1" w16cex:dateUtc="2020-12-01T17:13:00Z"/>
  <w16cex:commentExtensible w16cex:durableId="2370B4C1" w16cex:dateUtc="2020-12-01T17:25:00Z"/>
  <w16cex:commentExtensible w16cex:durableId="2370B635" w16cex:dateUtc="2020-12-01T17:31:00Z"/>
  <w16cex:commentExtensible w16cex:durableId="2370B6B9" w16cex:dateUtc="2020-12-01T17:34: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2FF6B4" w16cex:dateUtc="2020-10-13T13:49:00Z"/>
  <w16cex:commentExtensible w16cex:durableId="2370B782" w16cex:dateUtc="2020-12-01T17:37:00Z"/>
  <w16cex:commentExtensible w16cex:durableId="2370B80A" w16cex:dateUtc="2020-12-01T17:3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BFAC" w16cex:dateUtc="2020-12-01T18:12:00Z"/>
  <w16cex:commentExtensible w16cex:durableId="2370C1DE" w16cex:dateUtc="2020-12-01T18:21:00Z"/>
  <w16cex:commentExtensible w16cex:durableId="23723713" w16cex:dateUtc="2020-12-02T20:53: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70C3DB" w16cex:dateUtc="2020-12-01T18:3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70D9D4" w16cex:dateUtc="2020-12-01T20:03: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70C540" w16cex:dateUtc="2020-12-01T18:36:00Z"/>
  <w16cex:commentExtensible w16cex:durableId="2333EA04" w16cex:dateUtc="2020-10-16T13:44:00Z"/>
  <w16cex:commentExtensible w16cex:durableId="2370D2A4" w16cex:dateUtc="2020-12-01T19:33:00Z"/>
  <w16cex:commentExtensible w16cex:durableId="2333EA15" w16cex:dateUtc="2020-10-16T13:44:00Z"/>
  <w16cex:commentExtensible w16cex:durableId="2372274A" w16cex:dateUtc="2020-12-02T19:46:00Z"/>
  <w16cex:commentExtensible w16cex:durableId="23722756" w16cex:dateUtc="2020-12-02T19:46:00Z"/>
  <w16cex:commentExtensible w16cex:durableId="2333EA5D" w16cex:dateUtc="2020-10-16T13: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1E8D84" w16cid:durableId="2370B120"/>
  <w16cid:commentId w16cid:paraId="3AB0ECD3" w16cid:durableId="2370B1D1"/>
  <w16cid:commentId w16cid:paraId="1020C2E3" w16cid:durableId="2370B4C1"/>
  <w16cid:commentId w16cid:paraId="581FB106" w16cid:durableId="2370B635"/>
  <w16cid:commentId w16cid:paraId="365B0DD4" w16cid:durableId="2370B6B9"/>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7D3321DE" w16cid:durableId="232FF6B4"/>
  <w16cid:commentId w16cid:paraId="5DCA3B15" w16cid:durableId="2370B782"/>
  <w16cid:commentId w16cid:paraId="0E6A2DDF" w16cid:durableId="2370B80A"/>
  <w16cid:commentId w16cid:paraId="56B2F2A0" w16cid:durableId="23341146"/>
  <w16cid:commentId w16cid:paraId="155CE805" w16cid:durableId="2325B6D0"/>
  <w16cid:commentId w16cid:paraId="2AEE2E7E" w16cid:durableId="233411B1"/>
  <w16cid:commentId w16cid:paraId="2428C28C" w16cid:durableId="2370BFAC"/>
  <w16cid:commentId w16cid:paraId="35D374E3" w16cid:durableId="2370C1DE"/>
  <w16cid:commentId w16cid:paraId="7A5D7CCC" w16cid:durableId="23723713"/>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351858EE" w16cid:durableId="2370C3DB"/>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62938A3D" w16cid:durableId="2370D9D4"/>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37FF55E2" w16cid:durableId="2370C540"/>
  <w16cid:commentId w16cid:paraId="45DD348F" w16cid:durableId="2333EA04"/>
  <w16cid:commentId w16cid:paraId="53FE89CA" w16cid:durableId="2370D2A4"/>
  <w16cid:commentId w16cid:paraId="506E9C42" w16cid:durableId="2333EA15"/>
  <w16cid:commentId w16cid:paraId="7849C7A1" w16cid:durableId="2372274A"/>
  <w16cid:commentId w16cid:paraId="50A738B2" w16cid:durableId="23722756"/>
  <w16cid:commentId w16cid:paraId="0EFFD3FA" w16cid:durableId="2333EA5D"/>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D2D33" w14:textId="77777777" w:rsidR="00BB679B" w:rsidRDefault="00BB679B">
      <w:pPr>
        <w:spacing w:after="0"/>
      </w:pPr>
      <w:r>
        <w:separator/>
      </w:r>
    </w:p>
  </w:endnote>
  <w:endnote w:type="continuationSeparator" w:id="0">
    <w:p w14:paraId="2BF05DEC" w14:textId="77777777" w:rsidR="00BB679B" w:rsidRDefault="00BB67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4E7E46" w:rsidRDefault="004E7E46"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4E7E46" w:rsidRDefault="004E7E46"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4E7E46" w:rsidRDefault="004E7E46"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4E7E46" w:rsidRDefault="004E7E46"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D5626E" w14:textId="77777777" w:rsidR="00BB679B" w:rsidRDefault="00BB679B">
      <w:r>
        <w:separator/>
      </w:r>
    </w:p>
  </w:footnote>
  <w:footnote w:type="continuationSeparator" w:id="0">
    <w:p w14:paraId="49CD69BF" w14:textId="77777777" w:rsidR="00BB679B" w:rsidRDefault="00BB67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41D2"/>
    <w:rsid w:val="00011C8B"/>
    <w:rsid w:val="00024730"/>
    <w:rsid w:val="00033A6A"/>
    <w:rsid w:val="000423B1"/>
    <w:rsid w:val="0004340B"/>
    <w:rsid w:val="000454FF"/>
    <w:rsid w:val="00057162"/>
    <w:rsid w:val="00060ED5"/>
    <w:rsid w:val="00060F0C"/>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3A41"/>
    <w:rsid w:val="00114488"/>
    <w:rsid w:val="0014069F"/>
    <w:rsid w:val="00150EC1"/>
    <w:rsid w:val="00161C26"/>
    <w:rsid w:val="001704A8"/>
    <w:rsid w:val="001764B1"/>
    <w:rsid w:val="00180402"/>
    <w:rsid w:val="0018063C"/>
    <w:rsid w:val="0019356B"/>
    <w:rsid w:val="001A0BCD"/>
    <w:rsid w:val="001A1CF4"/>
    <w:rsid w:val="001C4091"/>
    <w:rsid w:val="001D32CD"/>
    <w:rsid w:val="001E4E49"/>
    <w:rsid w:val="001F20CD"/>
    <w:rsid w:val="001F2477"/>
    <w:rsid w:val="001F4279"/>
    <w:rsid w:val="002038EB"/>
    <w:rsid w:val="0020549C"/>
    <w:rsid w:val="0021059E"/>
    <w:rsid w:val="00224164"/>
    <w:rsid w:val="00235C71"/>
    <w:rsid w:val="0024040E"/>
    <w:rsid w:val="00240DAF"/>
    <w:rsid w:val="0024336F"/>
    <w:rsid w:val="00260CA6"/>
    <w:rsid w:val="00264FA4"/>
    <w:rsid w:val="0026728C"/>
    <w:rsid w:val="00270638"/>
    <w:rsid w:val="00276AF8"/>
    <w:rsid w:val="00276B9F"/>
    <w:rsid w:val="00293464"/>
    <w:rsid w:val="0029389C"/>
    <w:rsid w:val="002A16C3"/>
    <w:rsid w:val="002B1889"/>
    <w:rsid w:val="002D39B6"/>
    <w:rsid w:val="002E7B22"/>
    <w:rsid w:val="00304DE5"/>
    <w:rsid w:val="00316500"/>
    <w:rsid w:val="00317C17"/>
    <w:rsid w:val="00331EC4"/>
    <w:rsid w:val="00347365"/>
    <w:rsid w:val="0035217B"/>
    <w:rsid w:val="003523EB"/>
    <w:rsid w:val="003627F9"/>
    <w:rsid w:val="00363F7C"/>
    <w:rsid w:val="00380BD6"/>
    <w:rsid w:val="00381585"/>
    <w:rsid w:val="0038679B"/>
    <w:rsid w:val="003A2E6F"/>
    <w:rsid w:val="003B0104"/>
    <w:rsid w:val="003B7904"/>
    <w:rsid w:val="003D6366"/>
    <w:rsid w:val="003E35BF"/>
    <w:rsid w:val="00401950"/>
    <w:rsid w:val="004154A3"/>
    <w:rsid w:val="00426746"/>
    <w:rsid w:val="0043131B"/>
    <w:rsid w:val="00464E85"/>
    <w:rsid w:val="004A1032"/>
    <w:rsid w:val="004A235C"/>
    <w:rsid w:val="004A37E2"/>
    <w:rsid w:val="004A5445"/>
    <w:rsid w:val="004A5EA8"/>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90D07"/>
    <w:rsid w:val="00595A2D"/>
    <w:rsid w:val="006017A6"/>
    <w:rsid w:val="006227FD"/>
    <w:rsid w:val="00624DA0"/>
    <w:rsid w:val="00627123"/>
    <w:rsid w:val="00636FE7"/>
    <w:rsid w:val="006446A2"/>
    <w:rsid w:val="00646AA3"/>
    <w:rsid w:val="0065030E"/>
    <w:rsid w:val="0065532F"/>
    <w:rsid w:val="00674689"/>
    <w:rsid w:val="00681113"/>
    <w:rsid w:val="0069155B"/>
    <w:rsid w:val="00693E84"/>
    <w:rsid w:val="006946AB"/>
    <w:rsid w:val="006A1AAC"/>
    <w:rsid w:val="006B26CF"/>
    <w:rsid w:val="006D23AE"/>
    <w:rsid w:val="006D350E"/>
    <w:rsid w:val="006D62F5"/>
    <w:rsid w:val="006F4DD3"/>
    <w:rsid w:val="007020E5"/>
    <w:rsid w:val="00702477"/>
    <w:rsid w:val="007029BC"/>
    <w:rsid w:val="00707AF1"/>
    <w:rsid w:val="007116CF"/>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D0149"/>
    <w:rsid w:val="00802C81"/>
    <w:rsid w:val="00805192"/>
    <w:rsid w:val="0080561A"/>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198C"/>
    <w:rsid w:val="009147A7"/>
    <w:rsid w:val="0092083A"/>
    <w:rsid w:val="0094598B"/>
    <w:rsid w:val="00946A8E"/>
    <w:rsid w:val="009567CF"/>
    <w:rsid w:val="00962C60"/>
    <w:rsid w:val="00980EBF"/>
    <w:rsid w:val="00981470"/>
    <w:rsid w:val="009B2D28"/>
    <w:rsid w:val="009C3DCA"/>
    <w:rsid w:val="009C3F0C"/>
    <w:rsid w:val="009D0C53"/>
    <w:rsid w:val="009D5517"/>
    <w:rsid w:val="009E0823"/>
    <w:rsid w:val="009E6D03"/>
    <w:rsid w:val="00A01737"/>
    <w:rsid w:val="00A200DB"/>
    <w:rsid w:val="00A2476E"/>
    <w:rsid w:val="00A27B5F"/>
    <w:rsid w:val="00A32C46"/>
    <w:rsid w:val="00A50381"/>
    <w:rsid w:val="00A53D1C"/>
    <w:rsid w:val="00A6436D"/>
    <w:rsid w:val="00A67BDF"/>
    <w:rsid w:val="00A71CAB"/>
    <w:rsid w:val="00A91F6F"/>
    <w:rsid w:val="00AB0309"/>
    <w:rsid w:val="00AB7EB2"/>
    <w:rsid w:val="00AC0127"/>
    <w:rsid w:val="00AD2447"/>
    <w:rsid w:val="00AD3BF2"/>
    <w:rsid w:val="00AD7434"/>
    <w:rsid w:val="00AE17B9"/>
    <w:rsid w:val="00AE74AC"/>
    <w:rsid w:val="00AF38EE"/>
    <w:rsid w:val="00B24ECC"/>
    <w:rsid w:val="00B40586"/>
    <w:rsid w:val="00B52A8B"/>
    <w:rsid w:val="00B6357D"/>
    <w:rsid w:val="00B63582"/>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320"/>
    <w:rsid w:val="00C3567A"/>
    <w:rsid w:val="00C36279"/>
    <w:rsid w:val="00C464FC"/>
    <w:rsid w:val="00C63FA1"/>
    <w:rsid w:val="00C72CB4"/>
    <w:rsid w:val="00C8049E"/>
    <w:rsid w:val="00CD2514"/>
    <w:rsid w:val="00CD2B80"/>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2B5A"/>
    <w:rsid w:val="00DA3EF9"/>
    <w:rsid w:val="00DB583E"/>
    <w:rsid w:val="00DF3C8D"/>
    <w:rsid w:val="00E0297D"/>
    <w:rsid w:val="00E0333C"/>
    <w:rsid w:val="00E064F3"/>
    <w:rsid w:val="00E17696"/>
    <w:rsid w:val="00E30D3D"/>
    <w:rsid w:val="00E315A3"/>
    <w:rsid w:val="00E46CC0"/>
    <w:rsid w:val="00E472CB"/>
    <w:rsid w:val="00E508D9"/>
    <w:rsid w:val="00E56414"/>
    <w:rsid w:val="00E62E62"/>
    <w:rsid w:val="00E722C1"/>
    <w:rsid w:val="00E83297"/>
    <w:rsid w:val="00EA2A22"/>
    <w:rsid w:val="00EA3D33"/>
    <w:rsid w:val="00EA66EF"/>
    <w:rsid w:val="00EB0553"/>
    <w:rsid w:val="00EB32E0"/>
    <w:rsid w:val="00ED3B25"/>
    <w:rsid w:val="00ED53B9"/>
    <w:rsid w:val="00EF46A0"/>
    <w:rsid w:val="00EF4991"/>
    <w:rsid w:val="00F17F4D"/>
    <w:rsid w:val="00F35D24"/>
    <w:rsid w:val="00F54FDB"/>
    <w:rsid w:val="00F61164"/>
    <w:rsid w:val="00F70BC1"/>
    <w:rsid w:val="00F71151"/>
    <w:rsid w:val="00F8065E"/>
    <w:rsid w:val="00F84088"/>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5228C3"/>
    <w:rsid w:val="005A0CAD"/>
    <w:rsid w:val="005C0464"/>
    <w:rsid w:val="005E7E0B"/>
    <w:rsid w:val="006955CC"/>
    <w:rsid w:val="007112AB"/>
    <w:rsid w:val="007B6CFA"/>
    <w:rsid w:val="007F5186"/>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9723E"/>
    <w:rsid w:val="00DE39E6"/>
    <w:rsid w:val="00E11AA3"/>
    <w:rsid w:val="00E74B6D"/>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F003DB812DDD3A44B4B97E91DDAA3613">
    <w:name w:val="F003DB812DDD3A44B4B97E91DDAA3613"/>
    <w:rsid w:val="003320C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60</Pages>
  <Words>13743</Words>
  <Characters>78339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170</cp:revision>
  <dcterms:created xsi:type="dcterms:W3CDTF">2020-06-22T13:27:00Z</dcterms:created>
  <dcterms:modified xsi:type="dcterms:W3CDTF">2020-12-03T14:09:00Z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