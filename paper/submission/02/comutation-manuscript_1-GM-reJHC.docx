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77777777" w:rsidR="00E0297D" w:rsidRPr="00AD3BF2" w:rsidRDefault="00FD56C1" w:rsidP="00AD3BF2">
      <w:pPr>
        <w:pStyle w:val="Author"/>
        <w:rPr>
          <w:rFonts w:cs="Arial"/>
        </w:rPr>
      </w:pPr>
      <w:r w:rsidRPr="00AD3BF2">
        <w:rPr>
          <w:rFonts w:cs="Arial"/>
        </w:rPr>
        <w:t>Joshua H. Cook</w:t>
      </w:r>
      <w:r w:rsidRPr="00AD3BF2">
        <w:rPr>
          <w:rFonts w:cs="Arial"/>
          <w:vertAlign w:val="superscript"/>
        </w:rPr>
        <w:t>1,2,3,7</w:t>
      </w:r>
      <w:r w:rsidRPr="00AD3BF2">
        <w:rPr>
          <w:rFonts w:cs="Arial"/>
        </w:rPr>
        <w:t>, Giorgio E. M. Melloni</w:t>
      </w:r>
      <w:r w:rsidRPr="00AD3BF2">
        <w:rPr>
          <w:rFonts w:cs="Arial"/>
          <w:vertAlign w:val="superscript"/>
        </w:rPr>
        <w:t>3,7</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3,4*</w:t>
      </w:r>
      <w:r w:rsidRPr="00AD3BF2">
        <w:rPr>
          <w:rFonts w:cs="Arial"/>
        </w:rPr>
        <w:t>, Kevin M. Haigis</w:t>
      </w:r>
      <w:r w:rsidRPr="00AD3BF2">
        <w:rPr>
          <w:rFonts w:cs="Arial"/>
          <w:vertAlign w:val="superscript"/>
        </w:rPr>
        <w:t>1,2,5,6*</w:t>
      </w:r>
    </w:p>
    <w:p w14:paraId="31874A11" w14:textId="77777777" w:rsidR="002B1889" w:rsidRDefault="002B1889" w:rsidP="00AB0309">
      <w:pPr>
        <w:pStyle w:val="BodyText"/>
        <w:rPr>
          <w:vertAlign w:val="superscript"/>
        </w:rPr>
      </w:pPr>
    </w:p>
    <w:p w14:paraId="2E312E17" w14:textId="77777777" w:rsidR="00E0297D" w:rsidRPr="00AD3BF2" w:rsidRDefault="00FD56C1" w:rsidP="00AB0309">
      <w:pPr>
        <w:pStyle w:val="BodyText"/>
      </w:pPr>
      <w:r w:rsidRPr="00AD3BF2">
        <w:rPr>
          <w:vertAlign w:val="superscript"/>
        </w:rPr>
        <w:t>1</w:t>
      </w:r>
      <w:r w:rsidRPr="00AD3BF2">
        <w:t xml:space="preserve"> Department of Cancer Biology, Dana Farber Cancer Institute, Boston, Massachusetts. </w:t>
      </w:r>
      <w:r w:rsidRPr="00AD3BF2">
        <w:rPr>
          <w:vertAlign w:val="superscript"/>
        </w:rPr>
        <w:t>2</w:t>
      </w:r>
      <w:r w:rsidRPr="00AD3BF2">
        <w:t xml:space="preserve"> Department of Medicine, Brigham &amp; Women’s Hospital, Harvard Medical School, Boston, Massachusetts. </w:t>
      </w:r>
      <w:r w:rsidRPr="00AD3BF2">
        <w:rPr>
          <w:vertAlign w:val="superscript"/>
        </w:rPr>
        <w:t>3</w:t>
      </w:r>
      <w:r w:rsidRPr="00AD3BF2">
        <w:t xml:space="preserve"> Department of Medical Informatics, Harvard Medical School, Boston, Massachusetts, USA. </w:t>
      </w:r>
      <w:r w:rsidRPr="00AD3BF2">
        <w:rPr>
          <w:vertAlign w:val="superscript"/>
        </w:rPr>
        <w:t>4</w:t>
      </w:r>
      <w:r w:rsidRPr="00AD3BF2">
        <w:t xml:space="preserve"> Ludwig Center at Harvard, Boston, MA 02115, USA. </w:t>
      </w:r>
      <w:r w:rsidRPr="00AD3BF2">
        <w:rPr>
          <w:vertAlign w:val="superscript"/>
        </w:rPr>
        <w:t>5</w:t>
      </w:r>
      <w:r w:rsidRPr="00AD3BF2">
        <w:t xml:space="preserve"> Broad Institute, Cambridge, Massachusetts, USA. </w:t>
      </w:r>
      <w:r w:rsidRPr="00AD3BF2">
        <w:rPr>
          <w:vertAlign w:val="superscript"/>
        </w:rPr>
        <w:t>6</w:t>
      </w:r>
      <w:r w:rsidRPr="00AD3BF2">
        <w:t xml:space="preserve"> Harvard Digestive Disease Center, Harvard Medical School, Boston, Massachusetts. </w:t>
      </w:r>
      <w:r w:rsidRPr="00AD3BF2">
        <w:rPr>
          <w:vertAlign w:val="superscript"/>
        </w:rPr>
        <w:t>7</w:t>
      </w:r>
      <w:r w:rsidRPr="00AD3BF2">
        <w:t xml:space="preserve"> These authors contributed equally.</w:t>
      </w:r>
    </w:p>
    <w:p w14:paraId="2FC1FFDF" w14:textId="77777777" w:rsidR="00E0297D" w:rsidRDefault="00AD3BF2" w:rsidP="00AB0309">
      <w:pPr>
        <w:pStyle w:val="BodyText"/>
      </w:pPr>
      <w:r w:rsidRPr="00AD3BF2">
        <w:t>*</w:t>
      </w:r>
      <w:r>
        <w:t xml:space="preserve"> </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77777777"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and tissue-specific comutation network.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behaviors.</w:t>
      </w:r>
    </w:p>
    <w:p w14:paraId="6E602314" w14:textId="77777777" w:rsidR="00E0297D" w:rsidRDefault="00E0297D">
      <w:pPr>
        <w:pStyle w:val="Heading1"/>
      </w:pPr>
      <w:bookmarkStart w:id="1" w:name="section-1"/>
      <w:bookmarkEnd w:id="1"/>
    </w:p>
    <w:p w14:paraId="792E9B31" w14:textId="77777777" w:rsidR="008E33BA" w:rsidRDefault="008E33BA">
      <w:r>
        <w:br w:type="page"/>
      </w:r>
    </w:p>
    <w:p w14:paraId="0C049A6B" w14:textId="17B13671"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060ED5" w:rsidRPr="00FF00DF">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pointing to significant 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060ED5" w:rsidRPr="00FF00DF">
            <w:rPr>
              <w:color w:val="000000"/>
              <w:vertAlign w:val="superscript"/>
            </w:rPr>
            <w:t>3,4</w:t>
          </w:r>
        </w:sdtContent>
      </w:sdt>
      <w:r w:rsidRPr="004A5445">
        <w:t>.</w:t>
      </w:r>
    </w:p>
    <w:p w14:paraId="27A4B8D7" w14:textId="39BCB619" w:rsidR="00E0297D" w:rsidRPr="004A5445" w:rsidRDefault="00FD56C1" w:rsidP="00AB0309">
      <w:pPr>
        <w:pStyle w:val="BodyText"/>
      </w:pPr>
      <w:r w:rsidRPr="004A5445">
        <w:t xml:space="preserve">When mutated at one of its four hotspot codons – 12, 13, 61, or 146 – activated K-RAS protein </w:t>
      </w:r>
      <w:del w:id="2" w:author="Joshua Cook" w:date="2020-10-05T14:34:00Z">
        <w:r w:rsidRPr="004A5445" w:rsidDel="00D33ECF">
          <w:delText xml:space="preserve">is thought to </w:delText>
        </w:r>
      </w:del>
      <w:r w:rsidRPr="004A5445">
        <w:t>hyperactivate</w:t>
      </w:r>
      <w:ins w:id="3" w:author="Joshua Cook" w:date="2020-10-05T14:34:00Z">
        <w:r w:rsidR="00D33ECF">
          <w:t>s</w:t>
        </w:r>
      </w:ins>
      <w:r w:rsidRPr="004A5445">
        <w:t xml:space="preserve"> many downstream effector pathways, for instance,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060ED5" w:rsidRPr="00FF00DF">
            <w:rPr>
              <w:color w:val="000000"/>
              <w:vertAlign w:val="superscript"/>
            </w:rPr>
            <w:t>1</w:t>
          </w:r>
        </w:sdtContent>
      </w:sdt>
      <w:r w:rsidRPr="004A5445">
        <w:t>. Previous studies have documented substantial differences in the biochemical and signaling properties of the common K-RAS variants (reviewed by</w:t>
      </w:r>
      <w:ins w:id="4" w:author="Joshua Cook" w:date="2020-10-16T12:12:00Z">
        <w:r w:rsidR="00060ED5">
          <w:t xml:space="preserve"> Miller </w:t>
        </w:r>
        <w:r w:rsidR="00060ED5">
          <w:rPr>
            <w:i/>
            <w:iCs/>
          </w:rPr>
          <w:t>et al.</w:t>
        </w:r>
        <w:r w:rsidR="00060ED5">
          <w:t xml:space="preserve"> (2012) and Li </w:t>
        </w:r>
        <w:r w:rsidR="00060ED5">
          <w:rPr>
            <w:i/>
            <w:iCs/>
          </w:rPr>
          <w:t>et al.</w:t>
        </w:r>
        <w:r w:rsidR="00060ED5">
          <w:t xml:space="preserve"> (2018)</w:t>
        </w:r>
      </w:ins>
      <w:r w:rsidR="0043131B">
        <w:t xml:space="preserve"> </w:t>
      </w:r>
      <w:sdt>
        <w:sdtPr>
          <w:rPr>
            <w:color w:val="000000"/>
            <w:vertAlign w:val="superscript"/>
          </w:rPr>
          <w:tag w:val="MENDELEY_CITATION_ae54ccd1-e7eb-4118-8c62-b11cb000be86"/>
          <w:id w:val="-1836525528"/>
          <w:placeholder>
            <w:docPart w:val="DefaultPlaceholder_-1854013440"/>
          </w:placeholder>
        </w:sdtPr>
        <w:sdtContent>
          <w:r w:rsidR="00FF00DF" w:rsidRPr="00FF00DF">
            <w:rPr>
              <w:color w:val="000000"/>
              <w:vertAlign w:val="superscript"/>
            </w:rPr>
            <w:t>5,6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060ED5" w:rsidRPr="00FF00DF">
            <w:rPr>
              <w:color w:val="000000"/>
              <w:vertAlign w:val="superscript"/>
            </w:rPr>
            <w:t>7</w:t>
          </w:r>
        </w:sdtContent>
      </w:sdt>
      <w:r w:rsidRPr="004A5445">
        <w:t xml:space="preserve">. Activating </w:t>
      </w:r>
      <w:r w:rsidRPr="0043131B">
        <w:rPr>
          <w:i/>
          <w:iCs/>
        </w:rPr>
        <w:t>KRAS</w:t>
      </w:r>
      <w:r w:rsidRPr="004A5445">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060ED5" w:rsidRPr="00FF00DF">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060ED5" w:rsidRPr="00FF00DF">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060ED5" w:rsidRPr="00FF00DF">
            <w:rPr>
              <w:color w:val="000000"/>
              <w:vertAlign w:val="superscript"/>
            </w:rPr>
            <w:t>4,8,13–20</w:t>
          </w:r>
        </w:sdtContent>
      </w:sdt>
      <w:r w:rsidRPr="004A5445">
        <w:t>.</w:t>
      </w:r>
    </w:p>
    <w:p w14:paraId="7553CBE5" w14:textId="4EF55A27"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of a patient’s cancer and its drug-response or </w:t>
      </w:r>
      <w:ins w:id="5" w:author="Joshua Cook" w:date="2020-10-05T14:35:00Z">
        <w:r w:rsidR="00D33ECF">
          <w:t xml:space="preserve">their </w:t>
        </w:r>
      </w:ins>
      <w:r w:rsidRPr="004A5445">
        <w:t xml:space="preserve">clinical </w:t>
      </w:r>
      <w:r w:rsidRPr="004A5445">
        <w:lastRenderedPageBreak/>
        <w:t>outcome</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060ED5" w:rsidRPr="00FF00DF">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6" w:author="Joshua Cook" w:date="2020-10-05T14:36:00Z">
        <w:r w:rsidRPr="004A5445" w:rsidDel="00D33ECF">
          <w:delText xml:space="preserve">are </w:delText>
        </w:r>
      </w:del>
      <w:ins w:id="7"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060ED5" w:rsidRPr="00FF00DF">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060ED5" w:rsidRPr="00FF00DF">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8" w:author="Joshua Cook" w:date="2020-10-05T14:36:00Z">
        <w:r w:rsidRPr="004A5445" w:rsidDel="00D33ECF">
          <w:delText xml:space="preserve">reduced </w:delText>
        </w:r>
      </w:del>
      <w:ins w:id="9"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060ED5" w:rsidRPr="00FF00DF">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10" w:author="Joshua Cook" w:date="2020-10-05T14:37:00Z">
        <w:r w:rsidRPr="004A5445" w:rsidDel="00D33ECF">
          <w:delText xml:space="preserve">is </w:delText>
        </w:r>
      </w:del>
      <w:ins w:id="11"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934BE7C"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 xml:space="preserve">-driven cancers. Here we describe </w:t>
      </w:r>
      <w:r w:rsidRPr="00AD3BF2">
        <w:rPr>
          <w:i/>
          <w:iCs/>
        </w:rPr>
        <w:t>KRAS</w:t>
      </w:r>
      <w:r w:rsidRPr="004A5445">
        <w:t xml:space="preserve"> genetic interactions found in COAD, LUAD, MM, and PAAD. We studied the origins of </w:t>
      </w:r>
      <w:r w:rsidRPr="00AD3BF2">
        <w:rPr>
          <w:i/>
          <w:iCs/>
        </w:rPr>
        <w:t>KRAS</w:t>
      </w:r>
      <w:r w:rsidRPr="004A5445">
        <w:t xml:space="preserve"> mutations to assess the extent to which latent mutational processes determined the allelic distribution. Further, we constructed comutation networks for each </w:t>
      </w:r>
      <w:r w:rsidRPr="00AD3BF2">
        <w:rPr>
          <w:i/>
          <w:iCs/>
        </w:rPr>
        <w:t>KRAS</w:t>
      </w:r>
      <w:r w:rsidRPr="004A5445">
        <w:t xml:space="preserve"> allele and interrogated</w:t>
      </w:r>
      <w:ins w:id="12" w:author="Joshua Cook" w:date="2020-10-05T14:37:00Z">
        <w:r w:rsidR="00D33ECF">
          <w:t xml:space="preserve"> them</w:t>
        </w:r>
      </w:ins>
      <w:r w:rsidRPr="004A5445">
        <w:t xml:space="preserve"> to identify properties of the alleles. Finally, we analyzed allele-specific genetic dependencies to </w:t>
      </w:r>
      <w:del w:id="13" w:author="Joshua Cook" w:date="2020-10-05T14:38:00Z">
        <w:r w:rsidRPr="004A5445" w:rsidDel="00D33ECF">
          <w:delText xml:space="preserve">identify </w:delText>
        </w:r>
      </w:del>
      <w:ins w:id="14" w:author="Joshua Cook" w:date="2020-10-05T14:38:00Z">
        <w:r w:rsidR="00D33ECF">
          <w:t>explore</w:t>
        </w:r>
        <w:r w:rsidR="00D33ECF" w:rsidRPr="004A5445">
          <w:t xml:space="preserve"> </w:t>
        </w:r>
      </w:ins>
      <w:r w:rsidRPr="004A5445">
        <w:t xml:space="preserve">potential therapeutic targets. </w:t>
      </w:r>
      <w:del w:id="15"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r w:rsidRPr="004A5445">
        <w:t>We believe that an allele-specific and tissue-specific analysis such as this is necessary to fully understand the nature of the most potent oncogenes.</w:t>
      </w:r>
    </w:p>
    <w:p w14:paraId="71B107CC" w14:textId="3844116A" w:rsidR="00E0297D" w:rsidRDefault="00FD56C1" w:rsidP="002B1889">
      <w:pPr>
        <w:pStyle w:val="Heading1"/>
      </w:pPr>
      <w:bookmarkStart w:id="16" w:name="results"/>
      <w:r w:rsidRPr="002B1889">
        <w:rPr>
          <w:rFonts w:cs="Arial"/>
        </w:rPr>
        <w:t>Results</w:t>
      </w:r>
      <w:bookmarkEnd w:id="16"/>
    </w:p>
    <w:p w14:paraId="2F851BE4" w14:textId="77777777" w:rsidR="00E0297D" w:rsidRDefault="00FD56C1" w:rsidP="002B1889">
      <w:pPr>
        <w:pStyle w:val="Heading2"/>
      </w:pPr>
      <w:bookmarkStart w:id="17" w:name="X7c90b2226103abe9a08bb000b049c924f8e8f36"/>
      <w:r>
        <w:rPr>
          <w:i/>
        </w:rPr>
        <w:t>KRAS</w:t>
      </w:r>
      <w:r>
        <w:t xml:space="preserve"> alleles are non-uniformly distributed across cancers.</w:t>
      </w:r>
      <w:bookmarkEnd w:id="17"/>
    </w:p>
    <w:p w14:paraId="208BBA32" w14:textId="77777777" w:rsidR="00E0297D" w:rsidRDefault="00FD56C1" w:rsidP="00AB0309">
      <w:pPr>
        <w:pStyle w:val="BodyText"/>
      </w:pPr>
      <w:r>
        <w:t xml:space="preserve">This study utilized publicly available sequencing data from COAD, LUAD, MM, and PAAD. There were whole exome or genome data available for 1,536 COAD (including 256 hypermutated </w:t>
      </w:r>
      <w:r>
        <w:lastRenderedPageBreak/>
        <w:t>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14:paraId="2B72C4C4" w14:textId="0239514C" w:rsidR="00E0297D" w:rsidRDefault="00FD56C1" w:rsidP="00AB030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(Fig. </w:t>
      </w:r>
      <w:r w:rsidRPr="00060ED5">
        <w:t>1</w:t>
      </w:r>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6CF35A4F" w14:textId="628E4313" w:rsidR="00E0297D" w:rsidRDefault="00FD56C1" w:rsidP="00AB0309">
      <w:pPr>
        <w:pStyle w:val="BodyText"/>
        <w:rPr>
          <w:ins w:id="18" w:author="Joshua Cook" w:date="2020-09-01T15:00: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r w:rsidRPr="00060ED5">
        <w:t>1</w:t>
      </w:r>
      <w:r>
        <w:t xml:space="preserve">b). Further, there was substantial variability of the alleles found at these hotspots across the four </w:t>
      </w:r>
      <w:r>
        <w:rPr>
          <w:i/>
        </w:rPr>
        <w:t>KRAS</w:t>
      </w:r>
      <w:r>
        <w:t xml:space="preserve">-driven cancers (Fig. </w:t>
      </w:r>
      <w:r w:rsidRPr="00060ED5">
        <w:t>1</w:t>
      </w:r>
      <w:r>
        <w:t xml:space="preserve">a). Notably, the most variation in </w:t>
      </w:r>
      <w:r>
        <w:rPr>
          <w:i/>
        </w:rPr>
        <w:t>KRAS</w:t>
      </w:r>
      <w:r>
        <w:t xml:space="preserve"> alleles was found in MM, and it was the only cancer where a non-G12 allele</w:t>
      </w:r>
      <w:ins w:id="19" w:author="Joshua Cook" w:date="2020-10-05T14:42:00Z">
        <w:r w:rsidR="006F4DD3">
          <w:t>, Q61H,</w:t>
        </w:r>
      </w:ins>
      <w:r>
        <w:t xml:space="preserve"> was the most frequent. At codon 12, LUAD had an enrichment for G12C mutations. COAD had a unique enrichment of G13D and A146T alleles, while PAAD was distinct in its high frequency of G12R mutations.</w:t>
      </w:r>
    </w:p>
    <w:p w14:paraId="167A8888" w14:textId="3EAEDA8C" w:rsidR="00857FB7" w:rsidRPr="00857FB7" w:rsidRDefault="006F4DD3" w:rsidP="00AB0309">
      <w:pPr>
        <w:pStyle w:val="BodyText"/>
        <w:rPr>
          <w:ins w:id="20" w:author="Joshua Cook" w:date="2020-09-01T15:00:00Z"/>
          <w:b/>
          <w:bCs/>
        </w:rPr>
      </w:pPr>
      <w:commentRangeStart w:id="21"/>
      <w:ins w:id="22" w:author="Joshua Cook" w:date="2020-10-05T14:44:00Z">
        <w:r>
          <w:t>Because a</w:t>
        </w:r>
      </w:ins>
      <w:ins w:id="23" w:author="Joshua Cook" w:date="2020-10-05T14:43:00Z">
        <w:r>
          <w:t xml:space="preserve">round 17% of COAD tumors were </w:t>
        </w:r>
      </w:ins>
      <w:ins w:id="24" w:author="Joshua Cook" w:date="2020-10-05T14:44:00Z">
        <w:r>
          <w:t>hypermutants, we used a</w:t>
        </w:r>
      </w:ins>
      <w:ins w:id="25" w:author="Joshua Cook" w:date="2020-09-01T15:00:00Z">
        <w:r w:rsidR="00857FB7" w:rsidRPr="00857FB7">
          <w:t xml:space="preserve"> one-sided Fisher’s exact test to determine if </w:t>
        </w:r>
      </w:ins>
      <w:ins w:id="26" w:author="Joshua Cook" w:date="2020-10-05T14:45:00Z">
        <w:r>
          <w:t>any</w:t>
        </w:r>
      </w:ins>
      <w:ins w:id="27" w:author="Joshua Cook" w:date="2020-09-01T15:00:00Z">
        <w:r w:rsidR="00857FB7" w:rsidRPr="00857FB7">
          <w:t xml:space="preserve"> </w:t>
        </w:r>
        <w:r w:rsidR="00857FB7" w:rsidRPr="00857FB7">
          <w:rPr>
            <w:i/>
            <w:iCs/>
          </w:rPr>
          <w:t>KRAS</w:t>
        </w:r>
        <w:r w:rsidR="00857FB7" w:rsidRPr="00857FB7">
          <w:t xml:space="preserve"> allele</w:t>
        </w:r>
      </w:ins>
      <w:ins w:id="28" w:author="Joshua Cook" w:date="2020-10-05T14:45:00Z">
        <w:r>
          <w:t>s</w:t>
        </w:r>
      </w:ins>
      <w:ins w:id="29" w:author="Joshua Cook" w:date="2020-09-01T15:00:00Z">
        <w:r w:rsidR="00857FB7" w:rsidRPr="00857FB7">
          <w:t xml:space="preserve"> w</w:t>
        </w:r>
      </w:ins>
      <w:ins w:id="30" w:author="Joshua Cook" w:date="2020-10-05T14:45:00Z">
        <w:r>
          <w:t>ere</w:t>
        </w:r>
      </w:ins>
      <w:ins w:id="31" w:author="Joshua Cook" w:date="2020-09-01T15:00:00Z">
        <w:r w:rsidR="00857FB7" w:rsidRPr="00857FB7">
          <w:t xml:space="preserve"> </w:t>
        </w:r>
      </w:ins>
      <w:ins w:id="32" w:author="Joshua Cook" w:date="2020-10-05T14:45:00Z">
        <w:r>
          <w:t>enriched in these tumors</w:t>
        </w:r>
      </w:ins>
      <w:ins w:id="33" w:author="Joshua Cook" w:date="2020-09-01T15:00:00Z">
        <w:r w:rsidR="00857FB7" w:rsidRPr="00857FB7">
          <w:t xml:space="preserve">. Overall, hypermutant samples </w:t>
        </w:r>
      </w:ins>
      <w:ins w:id="34" w:author="Joshua Cook" w:date="2020-10-05T14:45:00Z">
        <w:r>
          <w:t>were more likely to be</w:t>
        </w:r>
      </w:ins>
      <w:ins w:id="35" w:author="Joshua Cook" w:date="2020-09-01T15:00:00Z">
        <w:r w:rsidR="00857FB7" w:rsidRPr="00857FB7">
          <w:t xml:space="preserve"> WT </w:t>
        </w:r>
        <w:r w:rsidR="00857FB7" w:rsidRPr="00857FB7">
          <w:rPr>
            <w:i/>
            <w:iCs/>
          </w:rPr>
          <w:t>KRAS</w:t>
        </w:r>
        <w:r w:rsidR="00857FB7" w:rsidRPr="00857FB7">
          <w:t xml:space="preserve"> (odds ratio</w:t>
        </w:r>
      </w:ins>
      <w:ins w:id="36" w:author="Joshua Cook" w:date="2020-09-01T15:01:00Z">
        <w:r w:rsidR="00857FB7">
          <w:t xml:space="preserve"> =</w:t>
        </w:r>
      </w:ins>
      <w:ins w:id="37" w:author="Joshua Cook" w:date="2020-09-01T15:00:00Z">
        <w:r w:rsidR="00857FB7" w:rsidRPr="00857FB7">
          <w:t xml:space="preserve"> 1.2, </w:t>
        </w:r>
      </w:ins>
      <w:ins w:id="38" w:author="Joshua Cook" w:date="2020-10-16T12:20:00Z">
        <w:r w:rsidR="00060ED5">
          <w:t>FDR-</w:t>
        </w:r>
      </w:ins>
      <w:ins w:id="39" w:author="Joshua Cook" w:date="2020-09-01T15:00:00Z">
        <w:r w:rsidR="00857FB7" w:rsidRPr="00857FB7">
          <w:t>ad</w:t>
        </w:r>
      </w:ins>
      <w:ins w:id="40" w:author="Joshua Cook" w:date="2020-10-16T12:20:00Z">
        <w:r w:rsidR="00060ED5">
          <w:t>justed</w:t>
        </w:r>
      </w:ins>
      <w:ins w:id="41" w:author="Joshua Cook" w:date="2020-09-01T15:00:00Z">
        <w:r w:rsidR="00857FB7" w:rsidRPr="00857FB7">
          <w:t xml:space="preserve"> p-value &lt; 0.05), though</w:t>
        </w:r>
      </w:ins>
      <w:ins w:id="42" w:author="Joshua Cook" w:date="2020-10-05T14:46:00Z">
        <w:r>
          <w:t xml:space="preserve"> </w:t>
        </w:r>
        <w:r>
          <w:rPr>
            <w:i/>
            <w:iCs/>
          </w:rPr>
          <w:t>KRAS</w:t>
        </w:r>
      </w:ins>
      <w:ins w:id="43" w:author="Joshua Cook" w:date="2020-09-01T15:00:00Z">
        <w:r w:rsidR="00857FB7" w:rsidRPr="00857FB7">
          <w:t xml:space="preserve"> Q61K was correlated with hypermutant samples (</w:t>
        </w:r>
      </w:ins>
      <w:ins w:id="44" w:author="Joshua Cook" w:date="2020-09-01T15:01:00Z">
        <w:r w:rsidR="00857FB7">
          <w:t>odds ratio =</w:t>
        </w:r>
      </w:ins>
      <w:ins w:id="45" w:author="Joshua Cook" w:date="2020-09-01T15:00:00Z">
        <w:r w:rsidR="00857FB7" w:rsidRPr="00857FB7">
          <w:t xml:space="preserve"> 6.3, </w:t>
        </w:r>
      </w:ins>
      <w:ins w:id="46" w:author="Joshua Cook" w:date="2020-10-16T12:20:00Z">
        <w:r w:rsidR="00060ED5" w:rsidRPr="00060ED5">
          <w:t>FDR-adjusted</w:t>
        </w:r>
        <w:r w:rsidR="00060ED5">
          <w:t xml:space="preserve"> </w:t>
        </w:r>
      </w:ins>
      <w:ins w:id="47" w:author="Joshua Cook" w:date="2020-09-01T15:00:00Z">
        <w:r w:rsidR="00857FB7" w:rsidRPr="00857FB7">
          <w:t xml:space="preserve">p-value </w:t>
        </w:r>
        <w:r w:rsidR="00857FB7" w:rsidRPr="00857FB7">
          <w:lastRenderedPageBreak/>
          <w:t xml:space="preserve">&lt; 0.001). It should be noted that </w:t>
        </w:r>
      </w:ins>
      <w:ins w:id="48" w:author="Joshua Cook" w:date="2020-09-03T12:19:00Z">
        <w:r w:rsidR="00946A8E">
          <w:t>Q61K</w:t>
        </w:r>
      </w:ins>
      <w:ins w:id="49" w:author="Joshua Cook" w:date="2020-09-01T15:00:00Z">
        <w:r w:rsidR="00857FB7" w:rsidRPr="00857FB7">
          <w:t xml:space="preserve"> is a very rare allele in COAD</w:t>
        </w:r>
      </w:ins>
      <w:ins w:id="50" w:author="Joshua Cook" w:date="2020-10-16T12:21:00Z">
        <w:r w:rsidR="00150EC1">
          <w:t>,</w:t>
        </w:r>
      </w:ins>
      <w:ins w:id="51" w:author="Joshua Cook" w:date="2020-09-01T15:00:00Z">
        <w:r w:rsidR="00857FB7" w:rsidRPr="00857FB7">
          <w:t xml:space="preserve"> </w:t>
        </w:r>
      </w:ins>
      <w:ins w:id="52" w:author="Joshua Cook" w:date="2020-09-03T12:20:00Z">
        <w:r w:rsidR="00946A8E">
          <w:t>found in</w:t>
        </w:r>
      </w:ins>
      <w:ins w:id="53" w:author="Joshua Cook" w:date="2020-09-03T12:19:00Z">
        <w:r w:rsidR="00946A8E">
          <w:t xml:space="preserve"> </w:t>
        </w:r>
      </w:ins>
      <w:ins w:id="54" w:author="Joshua Cook" w:date="2020-09-01T15:00:00Z">
        <w:r w:rsidR="00857FB7" w:rsidRPr="00857FB7">
          <w:t xml:space="preserve">0.47% </w:t>
        </w:r>
      </w:ins>
      <w:ins w:id="55" w:author="Joshua Cook" w:date="2020-09-03T12:20:00Z">
        <w:r w:rsidR="00946A8E">
          <w:t xml:space="preserve">of </w:t>
        </w:r>
      </w:ins>
      <w:ins w:id="56" w:author="Joshua Cook" w:date="2020-09-03T12:21:00Z">
        <w:r w:rsidR="00BF06BB">
          <w:t>the</w:t>
        </w:r>
      </w:ins>
      <w:ins w:id="57" w:author="Joshua Cook" w:date="2020-09-03T12:20:00Z">
        <w:r w:rsidR="00946A8E">
          <w:t xml:space="preserve"> </w:t>
        </w:r>
        <w:r w:rsidR="00BF06BB">
          <w:t>t</w:t>
        </w:r>
      </w:ins>
      <w:ins w:id="58" w:author="Joshua Cook" w:date="2020-09-03T12:21:00Z">
        <w:r w:rsidR="00BF06BB">
          <w:t xml:space="preserve">umor </w:t>
        </w:r>
      </w:ins>
      <w:ins w:id="59" w:author="Joshua Cook" w:date="2020-09-03T12:20:00Z">
        <w:r w:rsidR="00946A8E">
          <w:t>samples.</w:t>
        </w:r>
      </w:ins>
      <w:commentRangeEnd w:id="21"/>
      <w:ins w:id="60" w:author="Joshua Cook" w:date="2020-10-05T15:00:00Z">
        <w:r w:rsidR="00024730">
          <w:rPr>
            <w:rStyle w:val="CommentReference"/>
            <w:rFonts w:asciiTheme="minorHAnsi" w:eastAsiaTheme="minorHAnsi" w:hAnsiTheme="minorHAnsi"/>
            <w:color w:val="auto"/>
          </w:rPr>
          <w:commentReference w:id="21"/>
        </w:r>
      </w:ins>
    </w:p>
    <w:p w14:paraId="3A21CC06" w14:textId="77777777" w:rsidR="00857FB7" w:rsidRDefault="00857FB7" w:rsidP="00AB0309">
      <w:pPr>
        <w:pStyle w:val="BodyText"/>
      </w:pPr>
    </w:p>
    <w:p w14:paraId="4EDC7100" w14:textId="4B681F63" w:rsidR="00E0297D" w:rsidRDefault="00FD56C1">
      <w:pPr>
        <w:pStyle w:val="Heading2"/>
      </w:pPr>
      <w:bookmarkStart w:id="61" w:name="Xb6249c3546c95db6d651da04755e4937cc665f6"/>
      <w:r>
        <w:t xml:space="preserve">The </w:t>
      </w:r>
      <w:r>
        <w:rPr>
          <w:i/>
        </w:rPr>
        <w:t>KRAS</w:t>
      </w:r>
      <w:r>
        <w:t xml:space="preserve"> alleles have different mutagenic origins.</w:t>
      </w:r>
      <w:bookmarkEnd w:id="61"/>
    </w:p>
    <w:p w14:paraId="79E7E0D7" w14:textId="671C1706" w:rsidR="00E0297D" w:rsidRDefault="00FD56C1" w:rsidP="00AB0309">
      <w:pPr>
        <w:pStyle w:val="BodyText"/>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FF00DF" w:rsidRPr="00FF00DF">
            <w:rPr>
              <w:color w:val="000000"/>
              <w:vertAlign w:val="superscript"/>
            </w:rPr>
            <w:t>26</w:t>
          </w:r>
        </w:sdtContent>
      </w:sdt>
      <w:r>
        <w:t xml:space="preserve"> (Supplementary Tables 4 and 5; the signature numbers refer to those in the catalog</w:t>
      </w:r>
      <w:r w:rsidR="00802C81">
        <w:t xml:space="preserve"> published </w:t>
      </w:r>
      <w:del w:id="62" w:author="Joshua Cook" w:date="2020-10-05T14:47:00Z">
        <w:r w:rsidR="00802C81" w:rsidDel="006F4DD3">
          <w:delText xml:space="preserve">in </w:delText>
        </w:r>
      </w:del>
      <w:ins w:id="63" w:author="Joshua Cook" w:date="2020-10-05T14:47:00Z">
        <w:r w:rsidR="006F4DD3">
          <w:t>by</w:t>
        </w:r>
      </w:ins>
      <w:ins w:id="64"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 (2020)</w:t>
        </w:r>
      </w:ins>
      <w:ins w:id="65"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FF00DF" w:rsidRPr="00FF00DF">
            <w:rPr>
              <w:color w:val="000000"/>
              <w:vertAlign w:val="superscript"/>
            </w:rPr>
            <w:t>27</w:t>
          </w:r>
        </w:sdtContent>
      </w:sdt>
      <w:r>
        <w:t xml:space="preserve">). Briefly, all single-nucleotide mutations can be represented by the combination of the six possible pyrimidine to purine base substitutions (C&gt;T, C&gt;A, C&gt;G, T&gt;A, T&gt;C, T&gt;G) and all possible 3’ and 5’ flanking bases. This composes a mutational spectrum with 96 </w:t>
      </w:r>
      <w:del w:id="66" w:author="Joshua Cook" w:date="2020-10-05T14:50:00Z">
        <w:r w:rsidDel="009D0C53">
          <w:delText xml:space="preserve">possible </w:delText>
        </w:r>
      </w:del>
      <w:ins w:id="67" w:author="Joshua Cook" w:date="2020-10-05T14:50:00Z">
        <w:r w:rsidR="009D0C53">
          <w:t xml:space="preserve">different </w:t>
        </w:r>
      </w:ins>
      <w:r>
        <w:t xml:space="preserve">trinucleotide contexts. The signatures comprising this spectrum were discovered in whole exome and whole genome sequencing data using non-negative matrix factorization and measured in each sample using non-negative least squares regression (see Methods; </w:t>
      </w:r>
      <w:r w:rsidR="00761EF9">
        <w:t>Supplementary Fig. 1</w:t>
      </w:r>
      <w:r>
        <w:t>).</w:t>
      </w:r>
    </w:p>
    <w:p w14:paraId="4FA9A21F" w14:textId="5502F983"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FF00DF" w:rsidRPr="00FF00DF">
            <w:rPr>
              <w:color w:val="000000"/>
              <w:vertAlign w:val="superscript"/>
            </w:rPr>
            <w:t>28</w:t>
          </w:r>
        </w:sdtContent>
      </w:sdt>
      <w:r>
        <w:t xml:space="preserve">. LUAD was </w:t>
      </w:r>
      <w:ins w:id="68"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were generally </w:t>
      </w:r>
      <w:del w:id="69" w:author="Joshua Cook" w:date="2020-10-05T14:53:00Z">
        <w:r w:rsidDel="00024730">
          <w:delText>uniform</w:delText>
        </w:r>
      </w:del>
      <w:ins w:id="70" w:author="Joshua Cook" w:date="2020-10-05T14:53:00Z">
        <w:r w:rsidR="00024730">
          <w:t>evenly distributed across tumor samples</w:t>
        </w:r>
      </w:ins>
      <w:r>
        <w:t xml:space="preserve">, regardless of the </w:t>
      </w:r>
      <w:r>
        <w:rPr>
          <w:i/>
        </w:rPr>
        <w:t>KRAS</w:t>
      </w:r>
      <w:r>
        <w:t xml:space="preserve"> allele (Fig. </w:t>
      </w:r>
      <w:r w:rsidR="007C25F7" w:rsidRPr="007C25F7">
        <w:t>1</w:t>
      </w:r>
      <w:r>
        <w:t xml:space="preserve">c). </w:t>
      </w:r>
      <w:del w:id="71" w:author="Joshua Cook" w:date="2020-10-05T14:51:00Z">
        <w:r w:rsidDel="009D0C53">
          <w:delText xml:space="preserve">An </w:delText>
        </w:r>
      </w:del>
      <w:ins w:id="72"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73"/>
      <w:ins w:id="74" w:author="Joshua Cook" w:date="2020-10-05T14:58:00Z">
        <w:r w:rsidR="00024730">
          <w:t>Some</w:t>
        </w:r>
      </w:ins>
      <w:ins w:id="75" w:author="Joshua Cook" w:date="2020-10-05T14:54:00Z">
        <w:r w:rsidR="00024730">
          <w:t xml:space="preserve"> </w:t>
        </w:r>
      </w:ins>
      <w:ins w:id="76" w:author="Joshua Cook" w:date="2020-10-05T14:53:00Z">
        <w:r w:rsidR="00024730">
          <w:t>instances of differential mutational signature compositi</w:t>
        </w:r>
      </w:ins>
      <w:ins w:id="77" w:author="Joshua Cook" w:date="2020-10-05T14:54:00Z">
        <w:r w:rsidR="00024730">
          <w:t xml:space="preserve">on between tumor samples </w:t>
        </w:r>
      </w:ins>
      <w:ins w:id="78" w:author="Joshua Cook" w:date="2020-10-13T09:47:00Z">
        <w:r w:rsidR="004154A3">
          <w:t>with</w:t>
        </w:r>
      </w:ins>
      <w:ins w:id="79" w:author="Joshua Cook" w:date="2020-10-05T14:54:00Z">
        <w:r w:rsidR="00024730">
          <w:t xml:space="preserve"> different </w:t>
        </w:r>
        <w:r w:rsidR="00024730" w:rsidRPr="008B6610">
          <w:rPr>
            <w:i/>
            <w:iCs/>
          </w:rPr>
          <w:t>KRAS</w:t>
        </w:r>
        <w:r w:rsidR="00024730">
          <w:t xml:space="preserve"> alleles were identified, though they </w:t>
        </w:r>
      </w:ins>
      <w:ins w:id="80" w:author="Joshua Cook" w:date="2020-10-05T14:59:00Z">
        <w:r w:rsidR="00024730">
          <w:t xml:space="preserve">tended to be differences in magnitude of the </w:t>
        </w:r>
        <w:r w:rsidR="00024730">
          <w:lastRenderedPageBreak/>
          <w:t>signatures, not the</w:t>
        </w:r>
      </w:ins>
      <w:ins w:id="81" w:author="Joshua Cook" w:date="2020-10-14T12:36:00Z">
        <w:r w:rsidR="009C3F0C">
          <w:t>ir</w:t>
        </w:r>
      </w:ins>
      <w:ins w:id="82" w:author="Joshua Cook" w:date="2020-10-05T14:59:00Z">
        <w:r w:rsidR="00024730">
          <w:t xml:space="preserve"> presence or absence </w:t>
        </w:r>
      </w:ins>
      <w:ins w:id="83" w:author="Joshua Cook" w:date="2020-10-05T14:55:00Z">
        <w:r w:rsidR="00024730">
          <w:t>(Supplementary Fig. 2).</w:t>
        </w:r>
      </w:ins>
      <w:ins w:id="84" w:author="Joshua Cook" w:date="2020-10-05T14:54:00Z">
        <w:r w:rsidR="00024730">
          <w:t xml:space="preserve"> </w:t>
        </w:r>
      </w:ins>
      <w:commentRangeEnd w:id="73"/>
      <w:ins w:id="85" w:author="Joshua Cook" w:date="2020-10-05T15:00:00Z">
        <w:r w:rsidR="00024730">
          <w:rPr>
            <w:rStyle w:val="CommentReference"/>
            <w:rFonts w:asciiTheme="minorHAnsi" w:eastAsiaTheme="minorHAnsi" w:hAnsiTheme="minorHAnsi"/>
            <w:color w:val="auto"/>
          </w:rPr>
          <w:commentReference w:id="73"/>
        </w:r>
      </w:ins>
      <w:r>
        <w:t xml:space="preserve">Thus, for each cancer, the allelic frequency of </w:t>
      </w:r>
      <w:r>
        <w:rPr>
          <w:i/>
        </w:rPr>
        <w:t>KRAS</w:t>
      </w:r>
      <w:r>
        <w:t xml:space="preserve"> was not primarily caused by </w:t>
      </w:r>
      <w:del w:id="86" w:author="Joshua Cook" w:date="2020-10-05T14:51:00Z">
        <w:r w:rsidDel="009D0C53">
          <w:delText xml:space="preserve">differential </w:delText>
        </w:r>
      </w:del>
      <w:ins w:id="87" w:author="Joshua Cook" w:date="2020-10-05T14:51:00Z">
        <w:r w:rsidR="009D0C53">
          <w:t xml:space="preserve">distinct </w:t>
        </w:r>
      </w:ins>
      <w:del w:id="88" w:author="Joshua Cook" w:date="2020-10-05T14:52:00Z">
        <w:r w:rsidDel="009D0C53">
          <w:delText xml:space="preserve">activity </w:delText>
        </w:r>
      </w:del>
      <w:ins w:id="89" w:author="Joshua Cook" w:date="2020-10-14T12:36:00Z">
        <w:r w:rsidR="009C3F0C">
          <w:t>composition</w:t>
        </w:r>
      </w:ins>
      <w:ins w:id="90" w:author="Joshua Cook" w:date="2020-10-16T12:24:00Z">
        <w:r w:rsidR="00150EC1">
          <w:t>s</w:t>
        </w:r>
      </w:ins>
      <w:ins w:id="91" w:author="Joshua Cook" w:date="2020-10-05T14:52:00Z">
        <w:r w:rsidR="009D0C53">
          <w:t xml:space="preserve"> </w:t>
        </w:r>
      </w:ins>
      <w:r>
        <w:t>of mutational processes in individual tumors.</w:t>
      </w:r>
    </w:p>
    <w:p w14:paraId="39BD6F94" w14:textId="16160328" w:rsidR="00E0297D" w:rsidRDefault="00FD56C1" w:rsidP="00AB0309">
      <w:pPr>
        <w:pStyle w:val="BodyText"/>
      </w:pPr>
      <w:commentRangeStart w:id="92"/>
      <w:del w:id="93"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94"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92"/>
      <w:ins w:id="95" w:author="Joshua Cook" w:date="2020-10-05T15:01:00Z">
        <w:r w:rsidR="00024730">
          <w:rPr>
            <w:rStyle w:val="CommentReference"/>
            <w:rFonts w:asciiTheme="minorHAnsi" w:eastAsiaTheme="minorHAnsi" w:hAnsiTheme="minorHAnsi"/>
            <w:color w:val="auto"/>
          </w:rPr>
          <w:commentReference w:id="92"/>
        </w:r>
      </w:ins>
      <w:commentRangeStart w:id="96"/>
      <w:ins w:id="97" w:author="Joshua Cook" w:date="2020-10-16T08:53:00Z">
        <w:r w:rsidR="00FF00DF">
          <w:t xml:space="preserve">To </w:t>
        </w:r>
      </w:ins>
      <w:ins w:id="98" w:author="Joshua Cook" w:date="2020-10-16T08:54:00Z">
        <w:r w:rsidR="00FF00DF">
          <w:t xml:space="preserve">discern if specific </w:t>
        </w:r>
      </w:ins>
      <w:ins w:id="99" w:author="Joshua Cook" w:date="2020-10-16T08:55:00Z">
        <w:r w:rsidR="00FF00DF">
          <w:t>mutagenic</w:t>
        </w:r>
      </w:ins>
      <w:ins w:id="100"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96"/>
      <w:ins w:id="101" w:author="Joshua Cook" w:date="2020-10-16T08:55:00Z">
        <w:r w:rsidR="00FF00DF">
          <w:rPr>
            <w:rStyle w:val="CommentReference"/>
            <w:rFonts w:asciiTheme="minorHAnsi" w:eastAsia="MS Mincho" w:hAnsiTheme="minorHAnsi"/>
            <w:color w:val="auto"/>
          </w:rPr>
          <w:commentReference w:id="96"/>
        </w:r>
      </w:ins>
      <w:ins w:id="102" w:author="Joshua Cook" w:date="2020-10-16T08:54:00Z">
        <w:r w:rsidR="00FF00DF">
          <w:t xml:space="preserve"> t</w:t>
        </w:r>
      </w:ins>
      <w:del w:id="103" w:author="Joshua Cook" w:date="2020-10-16T08:54:00Z">
        <w:r w:rsidRPr="00FF00DF" w:rsidDel="00FF00DF">
          <w:delText>T</w:delText>
        </w:r>
      </w:del>
      <w:r w:rsidRPr="00FF00DF">
        <w:t>he</w:t>
      </w:r>
      <w:r>
        <w:t xml:space="preserve"> probability that the allele </w:t>
      </w:r>
      <w:del w:id="104" w:author="Joshua Cook" w:date="2020-10-16T08:55:00Z">
        <w:r w:rsidDel="00FF00DF">
          <w:delText xml:space="preserve">for </w:delText>
        </w:r>
      </w:del>
      <w:ins w:id="105" w:author="Joshua Cook" w:date="2020-10-16T08:55:00Z">
        <w:r w:rsidR="00FF00DF">
          <w:t xml:space="preserve">of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w:t>
      </w:r>
      <w:commentRangeStart w:id="106"/>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 xml:space="preserve">d, suggesting that the specific set of mutational processes present in a tumor was highly influential in determining the eventual </w:t>
      </w:r>
      <w:r>
        <w:rPr>
          <w:i/>
        </w:rPr>
        <w:t>KRAS</w:t>
      </w:r>
      <w:r>
        <w:t xml:space="preserve"> mutation.</w:t>
      </w:r>
      <w:commentRangeEnd w:id="106"/>
      <w:r w:rsidR="009C3F0C">
        <w:rPr>
          <w:rStyle w:val="CommentReference"/>
          <w:rFonts w:asciiTheme="minorHAnsi" w:eastAsiaTheme="minorHAnsi" w:hAnsiTheme="minorHAnsi"/>
          <w:color w:val="auto"/>
        </w:rPr>
        <w:commentReference w:id="106"/>
      </w:r>
    </w:p>
    <w:p w14:paraId="336E6552" w14:textId="52348093" w:rsidR="00E0297D" w:rsidRDefault="00FD56C1" w:rsidP="00AB0309">
      <w:pPr>
        <w:pStyle w:val="BodyText"/>
      </w:pPr>
      <w:r>
        <w:t>There were notable exceptions 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FF00DF" w:rsidRPr="00FF00DF">
            <w:rPr>
              <w:color w:val="000000"/>
              <w:vertAlign w:val="superscript"/>
            </w:rPr>
            <w:t>29,30</w:t>
          </w:r>
        </w:sdtContent>
      </w:sdt>
      <w:r>
        <w:t xml:space="preserve">, was strongly associated with G12C mutations (Fig. </w:t>
      </w:r>
      <w:r w:rsidR="009C3F0C" w:rsidRPr="009C3F0C">
        <w:t>1</w:t>
      </w:r>
      <w:r>
        <w:t>d</w:t>
      </w:r>
      <w:ins w:id="107" w:author="Joshua Cook" w:date="2020-10-05T15:06:00Z">
        <w:r w:rsidR="00AB0309">
          <w:t xml:space="preserve">, </w:t>
        </w:r>
        <w:commentRangeStart w:id="108"/>
        <w:r w:rsidR="00AB0309">
          <w:t>Supplementary Fig. 3a, d</w:t>
        </w:r>
      </w:ins>
      <w:commentRangeEnd w:id="108"/>
      <w:ins w:id="109" w:author="Joshua Cook" w:date="2020-10-13T09:49:00Z">
        <w:r w:rsidR="004154A3">
          <w:rPr>
            <w:rStyle w:val="CommentReference"/>
            <w:rFonts w:asciiTheme="minorHAnsi" w:eastAsiaTheme="minorHAnsi" w:hAnsiTheme="minorHAnsi"/>
            <w:color w:val="auto"/>
          </w:rPr>
          <w:commentReference w:id="108"/>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FF00DF" w:rsidRPr="00FF00DF">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110" w:author="Joshua Cook" w:date="2020-10-05T15:04:00Z">
        <w:r w:rsidR="00AB0309">
          <w:t>, Supplementary Fig. 3</w:t>
        </w:r>
      </w:ins>
      <w:ins w:id="111"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FF00DF" w:rsidRPr="00FF00DF">
            <w:rPr>
              <w:color w:val="000000"/>
              <w:vertAlign w:val="superscript"/>
            </w:rPr>
            <w:t>26,31,32</w:t>
          </w:r>
        </w:sdtContent>
      </w:sdt>
      <w:r w:rsidR="001704A8">
        <w:t xml:space="preserve">, </w:t>
      </w:r>
      <w:r>
        <w:t xml:space="preserve">was strongly linked with Q61H (Fig. </w:t>
      </w:r>
      <w:r w:rsidR="009C3F0C" w:rsidRPr="009C3F0C">
        <w:t>1</w:t>
      </w:r>
      <w:r>
        <w:t>c, d</w:t>
      </w:r>
      <w:ins w:id="112" w:author="Joshua Cook" w:date="2020-10-05T15:08:00Z">
        <w:r w:rsidR="00AB0309">
          <w:t xml:space="preserve">, </w:t>
        </w:r>
      </w:ins>
      <w:ins w:id="113" w:author="Joshua Cook" w:date="2020-10-05T15:09:00Z">
        <w:r w:rsidR="00AB0309">
          <w:t xml:space="preserve">Supplementary Fig. 2c, </w:t>
        </w:r>
      </w:ins>
      <w:ins w:id="114" w:author="Joshua Cook" w:date="2020-10-05T15:08:00Z">
        <w:r w:rsidR="00AB0309">
          <w:t>Supplementary Fig. 3c</w:t>
        </w:r>
      </w:ins>
      <w:r>
        <w:t xml:space="preserve">), the most common </w:t>
      </w:r>
      <w:r>
        <w:rPr>
          <w:i/>
        </w:rPr>
        <w:t>KRAS</w:t>
      </w:r>
      <w:r>
        <w:t xml:space="preserve"> mutation in that cancer. </w:t>
      </w:r>
      <w:del w:id="115" w:author="Joshua Cook" w:date="2020-10-14T12:44:00Z">
        <w:r w:rsidDel="009C3F0C">
          <w:delText xml:space="preserve">Finally, </w:delText>
        </w:r>
      </w:del>
      <w:r>
        <w:t xml:space="preserve">SBS8, of unknown etiology, had a substantial probability of causing </w:t>
      </w:r>
      <w:del w:id="116" w:author="Joshua Cook" w:date="2020-10-16T12:30:00Z">
        <w:r w:rsidDel="00150EC1">
          <w:delText xml:space="preserve">some </w:delText>
        </w:r>
      </w:del>
      <w:ins w:id="117" w:author="Joshua Cook" w:date="2020-10-16T12:30:00Z">
        <w:r w:rsidR="00150EC1">
          <w:t xml:space="preserve">several </w:t>
        </w:r>
      </w:ins>
      <w:r>
        <w:lastRenderedPageBreak/>
        <w:t xml:space="preserve">of the </w:t>
      </w:r>
      <w:r>
        <w:rPr>
          <w:i/>
        </w:rPr>
        <w:t>KRAS</w:t>
      </w:r>
      <w:r>
        <w:t xml:space="preserve"> alleles, particularly G12V, across all four cancers</w:t>
      </w:r>
      <w:ins w:id="118" w:author="Joshua Cook" w:date="2020-10-05T15:09:00Z">
        <w:r w:rsidR="00AB0309">
          <w:t xml:space="preserve"> (Fig. </w:t>
        </w:r>
      </w:ins>
      <w:ins w:id="119" w:author="Joshua Cook" w:date="2020-10-14T12:46:00Z">
        <w:r w:rsidR="009C3F0C" w:rsidRPr="009C3F0C">
          <w:t>1</w:t>
        </w:r>
      </w:ins>
      <w:ins w:id="120"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FF00DF" w:rsidRPr="00FF00DF">
            <w:rPr>
              <w:color w:val="000000"/>
              <w:vertAlign w:val="superscript"/>
            </w:rPr>
            <w:t>33</w:t>
          </w:r>
        </w:sdtContent>
      </w:sdt>
      <w:r w:rsidR="001704A8">
        <w:t xml:space="preserve">, </w:t>
      </w:r>
      <w:r>
        <w:t xml:space="preserve">was </w:t>
      </w:r>
      <w:ins w:id="121" w:author="Joshua Cook" w:date="2020-10-16T12:30:00Z">
        <w:r w:rsidR="00150EC1">
          <w:t xml:space="preserve">likely </w:t>
        </w:r>
      </w:ins>
      <w:r>
        <w:t xml:space="preserve">the </w:t>
      </w:r>
      <w:del w:id="122" w:author="Joshua Cook" w:date="2020-10-16T12:30:00Z">
        <w:r w:rsidDel="00150EC1">
          <w:delText xml:space="preserve">main </w:delText>
        </w:r>
      </w:del>
      <w:ins w:id="123" w:author="Joshua Cook" w:date="2020-10-16T12:30:00Z">
        <w:r w:rsidR="00150EC1">
          <w:t xml:space="preserve">primary </w:t>
        </w:r>
      </w:ins>
      <w:r>
        <w:t>cause for Q61H mutations in PAAD</w:t>
      </w:r>
      <w:ins w:id="124" w:author="Joshua Cook" w:date="2020-10-05T15:10:00Z">
        <w:r w:rsidR="00AB0309">
          <w:t xml:space="preserve"> (Fig. 1d, Supplementary Fig. 3d)</w:t>
        </w:r>
      </w:ins>
      <w:r>
        <w:t>.</w:t>
      </w:r>
    </w:p>
    <w:p w14:paraId="2D31CB7D" w14:textId="4FFFAF48" w:rsidR="00E0297D" w:rsidRDefault="00FD56C1">
      <w:pPr>
        <w:pStyle w:val="Heading2"/>
      </w:pPr>
      <w:bookmarkStart w:id="125"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125"/>
    </w:p>
    <w:p w14:paraId="6A5845F0" w14:textId="5B39D82C" w:rsidR="00E0297D" w:rsidDel="00AF38EE" w:rsidRDefault="00FD56C1" w:rsidP="00AB0309">
      <w:pPr>
        <w:pStyle w:val="BodyText"/>
        <w:rPr>
          <w:del w:id="126" w:author="Joshua Cook" w:date="2020-10-14T09:16:00Z"/>
        </w:rPr>
      </w:pPr>
      <w:r>
        <w:t xml:space="preserve">The extent to which mutational signatures represent the mechanism driving </w:t>
      </w:r>
      <w:r>
        <w:rPr>
          <w:i/>
        </w:rPr>
        <w:t>KRAS</w:t>
      </w:r>
      <w:r>
        <w:t xml:space="preserve"> allelic diversity was further analyzed by calculating the predicted frequency of each allele </w:t>
      </w:r>
      <w:del w:id="127" w:author="Joshua Cook" w:date="2020-10-05T15:11:00Z">
        <w:r w:rsidDel="00AB0309">
          <w:delText xml:space="preserve">in each tumor sample </w:delText>
        </w:r>
      </w:del>
      <w:r>
        <w:t>based on the frequency of mutations</w:t>
      </w:r>
      <w:ins w:id="128" w:author="Joshua Cook" w:date="2020-10-05T15:11:00Z">
        <w:r w:rsidR="00AB0309">
          <w:t xml:space="preserve"> </w:t>
        </w:r>
      </w:ins>
      <w:ins w:id="129" w:author="Joshua Cook" w:date="2020-10-06T07:39:00Z">
        <w:r w:rsidR="0024336F">
          <w:t>in</w:t>
        </w:r>
      </w:ins>
      <w:ins w:id="130" w:author="Joshua Cook" w:date="2020-10-05T15:11:00Z">
        <w:r w:rsidR="00AB0309">
          <w:t xml:space="preserve"> each tumor sample</w:t>
        </w:r>
      </w:ins>
      <w:r>
        <w:t xml:space="preserve"> in the same trinucleotide context throughout the </w:t>
      </w:r>
      <w:ins w:id="131" w:author="Joshua Cook" w:date="2020-10-05T15:11:00Z">
        <w:r w:rsidR="00AB0309">
          <w:t xml:space="preserve">exome or </w:t>
        </w:r>
      </w:ins>
      <w:r>
        <w:t xml:space="preserve">genome (Fig. </w:t>
      </w:r>
      <w:r w:rsidR="009C3F0C" w:rsidRPr="009C3F0C">
        <w:t>2</w:t>
      </w:r>
      <w:ins w:id="132"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to be more frequent than observed, while those above the line were more frequently observed than predicted. In COAD, G13D was predicted to be the most frequent allele. G12D/V mutations were considerably underestimated (Chi-squared test,</w:t>
      </w:r>
      <w:ins w:id="133" w:author="Joshua Cook" w:date="2020-10-16T12:31:00Z">
        <w:r w:rsidR="00B52A8B">
          <w:t xml:space="preserve"> </w:t>
        </w:r>
        <w:commentRangeStart w:id="134"/>
        <w:r w:rsidR="00B52A8B">
          <w:t>FDR-</w:t>
        </w:r>
      </w:ins>
      <w:ins w:id="135" w:author="Joshua Cook" w:date="2020-10-16T12:32:00Z">
        <w:r w:rsidR="00B52A8B">
          <w:t>adjusted</w:t>
        </w:r>
      </w:ins>
      <w:r>
        <w:t xml:space="preserve"> </w:t>
      </w:r>
      <w:commentRangeEnd w:id="134"/>
      <w:r w:rsidR="00B52A8B">
        <w:rPr>
          <w:rStyle w:val="CommentReference"/>
          <w:rFonts w:asciiTheme="minorHAnsi" w:eastAsia="MS Mincho" w:hAnsiTheme="minorHAnsi"/>
          <w:color w:val="auto"/>
        </w:rPr>
        <w:commentReference w:id="134"/>
      </w:r>
      <w:r>
        <w:t xml:space="preserve">p &lt; 0.05, triangles); while the frequencies of G12S and A146T mutations were significantly overestimated in COAD (Chi-squared test, </w:t>
      </w:r>
      <w:commentRangeStart w:id="136"/>
      <w:ins w:id="137" w:author="Joshua Cook" w:date="2020-10-16T12:32:00Z">
        <w:r w:rsidR="00B52A8B">
          <w:t xml:space="preserve">FDR-adjusted </w:t>
        </w:r>
        <w:commentRangeEnd w:id="136"/>
        <w:r w:rsidR="00B52A8B">
          <w:rPr>
            <w:rStyle w:val="CommentReference"/>
            <w:rFonts w:asciiTheme="minorHAnsi" w:eastAsia="MS Mincho" w:hAnsiTheme="minorHAnsi"/>
            <w:color w:val="auto"/>
          </w:rPr>
          <w:commentReference w:id="136"/>
        </w:r>
      </w:ins>
      <w:r>
        <w:t xml:space="preserve">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r w:rsidR="009C3F0C" w:rsidRPr="009C3F0C">
        <w:t>1</w:t>
      </w:r>
      <w:r>
        <w:t xml:space="preserve">c, d), but </w:t>
      </w:r>
      <w:del w:id="138" w:author="Joshua Cook" w:date="2020-10-05T15:13:00Z">
        <w:r w:rsidDel="00506185">
          <w:delText xml:space="preserve">our </w:delText>
        </w:r>
      </w:del>
      <w:ins w:id="139" w:author="Joshua Cook" w:date="2020-10-05T15:13:00Z">
        <w:r w:rsidR="00506185">
          <w:t xml:space="preserve">this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t>
      </w:r>
      <w:r>
        <w:lastRenderedPageBreak/>
        <w:t xml:space="preserve">which was dramatically underestimated with a predicted frequency of 15.0% but </w:t>
      </w:r>
      <w:commentRangeStart w:id="140"/>
      <w:ins w:id="141" w:author="Joshua Cook" w:date="2020-09-01T12:52:00Z">
        <w:r w:rsidR="00693E84">
          <w:t xml:space="preserve">an </w:t>
        </w:r>
      </w:ins>
      <w:commentRangeEnd w:id="140"/>
      <w:ins w:id="142" w:author="Joshua Cook" w:date="2020-10-05T15:14:00Z">
        <w:r w:rsidR="00506185">
          <w:rPr>
            <w:rStyle w:val="CommentReference"/>
            <w:rFonts w:asciiTheme="minorHAnsi" w:eastAsiaTheme="minorHAnsi" w:hAnsiTheme="minorHAnsi"/>
            <w:color w:val="auto"/>
          </w:rPr>
          <w:commentReference w:id="140"/>
        </w:r>
      </w:ins>
      <w:r>
        <w:t xml:space="preserve">actual frequency of 35.7% of </w:t>
      </w:r>
      <w:r>
        <w:rPr>
          <w:i/>
        </w:rPr>
        <w:t>KRAS</w:t>
      </w:r>
      <w:r>
        <w:t xml:space="preserve"> mutations. In PAAD, all of the alleles were observed at a significantly different frequency than predicted by mutational signatures.</w:t>
      </w:r>
      <w:ins w:id="143" w:author="Joshua Cook" w:date="2020-10-05T15:14:00Z">
        <w:r w:rsidR="00E56414">
          <w:t xml:space="preserve"> In particular, the G12R mutation is expected to </w:t>
        </w:r>
      </w:ins>
      <w:ins w:id="144" w:author="Joshua Cook" w:date="2020-10-05T15:15:00Z">
        <w:r w:rsidR="00E56414">
          <w:t xml:space="preserve">occur in </w:t>
        </w:r>
      </w:ins>
      <w:ins w:id="145" w:author="Joshua Cook" w:date="2020-10-15T15:25:00Z">
        <w:r w:rsidR="00D33C2A">
          <w:t>5.2</w:t>
        </w:r>
      </w:ins>
      <w:ins w:id="146" w:author="Joshua Cook" w:date="2020-10-05T15:15:00Z">
        <w:r w:rsidR="00E56414">
          <w:t xml:space="preserve">% of PAAD tumors, </w:t>
        </w:r>
      </w:ins>
      <w:ins w:id="147" w:author="Joshua Cook" w:date="2020-10-05T15:16:00Z">
        <w:r w:rsidR="00E56414">
          <w:t xml:space="preserve">which is far below the actual frequency of </w:t>
        </w:r>
      </w:ins>
      <w:ins w:id="148" w:author="Joshua Cook" w:date="2020-10-15T15:25:00Z">
        <w:r w:rsidR="00D33C2A">
          <w:t>16.7</w:t>
        </w:r>
      </w:ins>
      <w:ins w:id="149" w:author="Joshua Cook" w:date="2020-10-05T15:16:00Z">
        <w:r w:rsidR="00E56414">
          <w:t>%.</w:t>
        </w:r>
      </w:ins>
      <w:ins w:id="150" w:author="Joshua Cook" w:date="2020-10-14T09:16:00Z">
        <w:r w:rsidR="00AF38EE">
          <w:t xml:space="preserve"> </w:t>
        </w:r>
      </w:ins>
    </w:p>
    <w:p w14:paraId="007A1EC2" w14:textId="7F08A52C" w:rsidR="00AB7EB2" w:rsidRDefault="00C01861" w:rsidP="00C464FC">
      <w:pPr>
        <w:pStyle w:val="BodyText"/>
      </w:pPr>
      <w:ins w:id="151" w:author="Joshua Cook" w:date="2020-10-14T09:15:00Z">
        <w:r>
          <w:t>Overall, t</w:t>
        </w:r>
      </w:ins>
      <w:del w:id="152" w:author="Joshua Cook" w:date="2020-10-14T09:15:00Z">
        <w:r w:rsidR="00FD56C1" w:rsidDel="00C01861">
          <w:delText>T</w:delText>
        </w:r>
      </w:del>
      <w:r w:rsidR="00FD56C1">
        <w:t xml:space="preserve">he correlations between the observed and predicted </w:t>
      </w:r>
      <w:commentRangeStart w:id="153"/>
      <w:ins w:id="154" w:author="Joshua Cook" w:date="2020-10-15T15:27:00Z">
        <w:r w:rsidR="00D33C2A" w:rsidRPr="00D33C2A">
          <w:rPr>
            <w:i/>
            <w:iCs/>
          </w:rPr>
          <w:t>KRAS</w:t>
        </w:r>
        <w:r w:rsidR="00D33C2A">
          <w:t xml:space="preserve"> </w:t>
        </w:r>
      </w:ins>
      <w:commentRangeEnd w:id="153"/>
      <w:ins w:id="155" w:author="Joshua Cook" w:date="2020-10-16T12:33:00Z">
        <w:r w:rsidR="00B52A8B">
          <w:rPr>
            <w:rStyle w:val="CommentReference"/>
            <w:rFonts w:asciiTheme="minorHAnsi" w:eastAsia="MS Mincho" w:hAnsiTheme="minorHAnsi"/>
            <w:color w:val="auto"/>
          </w:rPr>
          <w:commentReference w:id="153"/>
        </w:r>
      </w:ins>
      <w:r w:rsidR="00FD56C1">
        <w:t xml:space="preserve">allele frequencies for each cancer </w:t>
      </w:r>
      <w:del w:id="156" w:author="Joshua Cook" w:date="2020-10-14T09:13:00Z">
        <w:r w:rsidR="00FD56C1" w:rsidDel="00C01861">
          <w:delText xml:space="preserve">were </w:delText>
        </w:r>
      </w:del>
      <w:del w:id="157" w:author="Joshua Cook" w:date="2020-10-14T09:12:00Z">
        <w:r w:rsidR="00FD56C1" w:rsidDel="00C01861">
          <w:delText>low</w:delText>
        </w:r>
      </w:del>
      <w:ins w:id="158" w:author="Joshua Cook" w:date="2020-10-14T09:12:00Z">
        <w:r>
          <w:t>ranged</w:t>
        </w:r>
      </w:ins>
      <w:ins w:id="159" w:author="Joshua Cook" w:date="2020-10-06T07:40:00Z">
        <w:r w:rsidR="0024336F">
          <w:t xml:space="preserve"> </w:t>
        </w:r>
      </w:ins>
      <w:ins w:id="160" w:author="Joshua Cook" w:date="2020-10-14T09:12:00Z">
        <w:r>
          <w:t>from</w:t>
        </w:r>
      </w:ins>
      <w:ins w:id="161" w:author="Joshua Cook" w:date="2020-10-06T07:40:00Z">
        <w:r w:rsidR="0024336F">
          <w:t xml:space="preserve"> 0.4 </w:t>
        </w:r>
      </w:ins>
      <w:ins w:id="162" w:author="Joshua Cook" w:date="2020-10-14T09:12:00Z">
        <w:r>
          <w:t>to</w:t>
        </w:r>
      </w:ins>
      <w:ins w:id="163" w:author="Joshua Cook" w:date="2020-10-06T07:40:00Z">
        <w:r w:rsidR="0024336F">
          <w:t xml:space="preserve"> 0.6</w:t>
        </w:r>
      </w:ins>
      <w:ins w:id="164" w:author="Giorgio Melloni" w:date="2020-10-22T14:00:00Z">
        <w:r w:rsidR="009A2D96">
          <w:t xml:space="preserve"> </w:t>
        </w:r>
        <w:commentRangeStart w:id="165"/>
        <w:commentRangeStart w:id="166"/>
        <w:r w:rsidR="009A2D96">
          <w:t>and up to 0.7-0.</w:t>
        </w:r>
      </w:ins>
      <w:ins w:id="167" w:author="Giorgio Melloni" w:date="2020-10-22T14:16:00Z">
        <w:r w:rsidR="00231C1C">
          <w:t>9</w:t>
        </w:r>
      </w:ins>
      <w:ins w:id="168" w:author="Giorgio Melloni" w:date="2020-10-22T14:00:00Z">
        <w:r w:rsidR="009A2D96">
          <w:t xml:space="preserve"> when restricted to the G12 hotspot only</w:t>
        </w:r>
      </w:ins>
      <w:ins w:id="169" w:author="Giorgio Melloni" w:date="2020-10-22T14:02:00Z">
        <w:r w:rsidR="009A2D96">
          <w:t xml:space="preserve">. </w:t>
        </w:r>
      </w:ins>
      <w:ins w:id="170" w:author="Giorgio Melloni" w:date="2020-10-22T14:20:00Z">
        <w:r w:rsidR="000B1C89">
          <w:t>These</w:t>
        </w:r>
      </w:ins>
      <w:ins w:id="171" w:author="Giorgio Melloni" w:date="2020-10-22T14:02:00Z">
        <w:r w:rsidR="009A2D96">
          <w:t xml:space="preserve"> observations</w:t>
        </w:r>
      </w:ins>
      <w:ins w:id="172" w:author="Giorgio Melloni" w:date="2020-10-22T14:06:00Z">
        <w:r w:rsidR="009A2D96">
          <w:t xml:space="preserve"> indicate that mutational </w:t>
        </w:r>
      </w:ins>
      <w:ins w:id="173" w:author="Giorgio Melloni" w:date="2020-10-22T14:08:00Z">
        <w:r w:rsidR="00231C1C">
          <w:t>processes</w:t>
        </w:r>
      </w:ins>
      <w:ins w:id="174" w:author="Giorgio Melloni" w:date="2020-10-22T14:07:00Z">
        <w:r w:rsidR="009A2D96">
          <w:t xml:space="preserve"> are a strong </w:t>
        </w:r>
      </w:ins>
      <w:ins w:id="175" w:author="Giorgio Melloni" w:date="2020-10-22T14:15:00Z">
        <w:r w:rsidR="00231C1C">
          <w:t>component</w:t>
        </w:r>
      </w:ins>
      <w:ins w:id="176" w:author="Giorgio Melloni" w:date="2020-10-22T14:07:00Z">
        <w:r w:rsidR="009A2D96">
          <w:t xml:space="preserve"> of the overall distribution of the KRAS alleles</w:t>
        </w:r>
      </w:ins>
      <w:ins w:id="177" w:author="Giorgio Melloni" w:date="2020-10-22T14:06:00Z">
        <w:r w:rsidR="009A2D96">
          <w:t xml:space="preserve"> </w:t>
        </w:r>
      </w:ins>
      <w:ins w:id="178" w:author="Giorgio Melloni" w:date="2020-10-22T14:08:00Z">
        <w:r w:rsidR="00231C1C">
          <w:t xml:space="preserve">but </w:t>
        </w:r>
      </w:ins>
      <w:ins w:id="179" w:author="Giorgio Melloni" w:date="2020-10-22T14:14:00Z">
        <w:r w:rsidR="00231C1C">
          <w:t xml:space="preserve">the fitness of </w:t>
        </w:r>
      </w:ins>
      <w:ins w:id="180" w:author="Giorgio Melloni" w:date="2020-10-22T14:15:00Z">
        <w:r w:rsidR="00231C1C">
          <w:t xml:space="preserve">each allele cannot be </w:t>
        </w:r>
      </w:ins>
      <w:ins w:id="181" w:author="Giorgio Melloni" w:date="2020-10-22T14:21:00Z">
        <w:r w:rsidR="000B1C89">
          <w:t xml:space="preserve">predicted </w:t>
        </w:r>
      </w:ins>
      <w:ins w:id="182" w:author="Giorgio Melloni" w:date="2020-10-22T14:19:00Z">
        <w:r w:rsidR="000B1C89">
          <w:t>accurately</w:t>
        </w:r>
      </w:ins>
      <w:ins w:id="183" w:author="Giorgio Melloni" w:date="2020-10-22T14:21:00Z">
        <w:r w:rsidR="000B1C89">
          <w:t xml:space="preserve">, especially across hotspots with </w:t>
        </w:r>
      </w:ins>
      <w:ins w:id="184" w:author="Giorgio Melloni" w:date="2020-10-22T14:22:00Z">
        <w:r w:rsidR="000B1C89">
          <w:t>fundamentally different biological properties.</w:t>
        </w:r>
      </w:ins>
      <w:commentRangeEnd w:id="165"/>
      <w:ins w:id="185" w:author="Giorgio Melloni" w:date="2020-10-22T17:49:00Z">
        <w:r w:rsidR="00C22298">
          <w:rPr>
            <w:rStyle w:val="CommentReference"/>
            <w:rFonts w:asciiTheme="minorHAnsi" w:eastAsia="MS Mincho" w:hAnsiTheme="minorHAnsi"/>
            <w:color w:val="auto"/>
          </w:rPr>
          <w:commentReference w:id="165"/>
        </w:r>
      </w:ins>
      <w:commentRangeEnd w:id="166"/>
      <w:r w:rsidR="00DC7EC8">
        <w:rPr>
          <w:rStyle w:val="CommentReference"/>
          <w:rFonts w:asciiTheme="minorHAnsi" w:eastAsia="MS Mincho" w:hAnsiTheme="minorHAnsi"/>
          <w:color w:val="auto"/>
        </w:rPr>
        <w:commentReference w:id="166"/>
      </w:r>
      <w:del w:id="186" w:author="Giorgio Melloni" w:date="2020-10-22T14:22:00Z">
        <w:r w:rsidR="00FD56C1" w:rsidDel="000B1C89">
          <w:delText>,</w:delText>
        </w:r>
      </w:del>
      <w:ins w:id="187" w:author="Joshua Cook" w:date="2020-10-14T09:13:00Z">
        <w:del w:id="188" w:author="Giorgio Melloni" w:date="2020-10-22T14:22:00Z">
          <w:r w:rsidDel="000B1C89">
            <w:delText xml:space="preserve"> </w:delText>
          </w:r>
        </w:del>
      </w:ins>
      <w:ins w:id="189" w:author="Joshua Cook" w:date="2020-10-14T09:19:00Z">
        <w:del w:id="190" w:author="Giorgio Melloni" w:date="2020-10-22T14:22:00Z">
          <w:r w:rsidR="00100011" w:rsidDel="000B1C89">
            <w:delText>though</w:delText>
          </w:r>
        </w:del>
      </w:ins>
      <w:ins w:id="191" w:author="Joshua Cook" w:date="2020-10-14T09:13:00Z">
        <w:del w:id="192" w:author="Giorgio Melloni" w:date="2020-10-22T14:22:00Z">
          <w:r w:rsidDel="000B1C89">
            <w:delText xml:space="preserve"> </w:delText>
          </w:r>
        </w:del>
      </w:ins>
      <w:ins w:id="193" w:author="Joshua Cook" w:date="2020-10-14T09:14:00Z">
        <w:del w:id="194" w:author="Giorgio Melloni" w:date="2020-10-22T14:22:00Z">
          <w:r w:rsidDel="000B1C89">
            <w:delText>most alleles were predicted to occur at significantly different frequencies than observed in the cancer</w:delText>
          </w:r>
        </w:del>
      </w:ins>
      <w:ins w:id="195" w:author="Joshua Cook" w:date="2020-10-14T09:15:00Z">
        <w:del w:id="196" w:author="Giorgio Melloni" w:date="2020-10-22T14:22:00Z">
          <w:r w:rsidDel="000B1C89">
            <w:delText>. Th</w:delText>
          </w:r>
        </w:del>
      </w:ins>
      <w:ins w:id="197" w:author="Joshua Cook" w:date="2020-10-14T09:20:00Z">
        <w:del w:id="198" w:author="Giorgio Melloni" w:date="2020-10-22T14:22:00Z">
          <w:r w:rsidR="00100011" w:rsidDel="000B1C89">
            <w:delText>e relatively high correlations</w:delText>
          </w:r>
        </w:del>
      </w:ins>
      <w:del w:id="199" w:author="Giorgio Melloni" w:date="2020-10-22T14:22:00Z">
        <w:r w:rsidR="00FD56C1" w:rsidDel="000B1C89">
          <w:delText xml:space="preserve"> indicat</w:delText>
        </w:r>
      </w:del>
      <w:ins w:id="200" w:author="Joshua Cook" w:date="2020-10-14T09:19:00Z">
        <w:del w:id="201" w:author="Giorgio Melloni" w:date="2020-10-22T14:22:00Z">
          <w:r w:rsidR="00100011" w:rsidDel="000B1C89">
            <w:delText>e</w:delText>
          </w:r>
        </w:del>
      </w:ins>
      <w:del w:id="202" w:author="Giorgio Melloni" w:date="2020-10-22T14:22:00Z">
        <w:r w:rsidR="00FD56C1" w:rsidDel="000B1C89">
          <w:delText xml:space="preserve">ing that the frequencies of the </w:delText>
        </w:r>
        <w:r w:rsidR="00FD56C1" w:rsidDel="000B1C89">
          <w:rPr>
            <w:i/>
          </w:rPr>
          <w:delText>KRAS</w:delText>
        </w:r>
        <w:r w:rsidR="00FD56C1" w:rsidDel="000B1C89">
          <w:delText xml:space="preserve"> alleles were </w:delText>
        </w:r>
      </w:del>
      <w:ins w:id="203" w:author="Joshua Cook" w:date="2020-10-14T12:50:00Z">
        <w:del w:id="204" w:author="Giorgio Melloni" w:date="2020-10-22T14:22:00Z">
          <w:r w:rsidR="00C464FC" w:rsidDel="000B1C89">
            <w:delText>generall</w:delText>
          </w:r>
        </w:del>
      </w:ins>
      <w:ins w:id="205" w:author="Joshua Cook" w:date="2020-10-14T12:51:00Z">
        <w:del w:id="206" w:author="Giorgio Melloni" w:date="2020-10-22T14:22:00Z">
          <w:r w:rsidR="00C464FC" w:rsidDel="000B1C89">
            <w:delText xml:space="preserve">y </w:delText>
          </w:r>
        </w:del>
      </w:ins>
      <w:ins w:id="207" w:author="Joshua Cook" w:date="2020-10-14T09:20:00Z">
        <w:del w:id="208" w:author="Giorgio Melloni" w:date="2020-10-22T14:22:00Z">
          <w:r w:rsidR="00100011" w:rsidDel="000B1C89">
            <w:delText xml:space="preserve">well estimated, but </w:delText>
          </w:r>
        </w:del>
      </w:ins>
      <w:ins w:id="209" w:author="Joshua Cook" w:date="2020-10-14T12:54:00Z">
        <w:del w:id="210" w:author="Giorgio Melloni" w:date="2020-10-22T14:22:00Z">
          <w:r w:rsidR="00C464FC" w:rsidDel="000B1C89">
            <w:delText xml:space="preserve">the </w:delText>
          </w:r>
        </w:del>
      </w:ins>
      <w:ins w:id="211" w:author="Joshua Cook" w:date="2020-10-14T12:55:00Z">
        <w:del w:id="212" w:author="Giorgio Melloni" w:date="2020-10-22T14:22:00Z">
          <w:r w:rsidR="00C464FC" w:rsidDel="000B1C89">
            <w:delText>significant distinctions between observed and predicted frequencies</w:delText>
          </w:r>
        </w:del>
      </w:ins>
      <w:ins w:id="213" w:author="Joshua Cook" w:date="2020-10-14T12:53:00Z">
        <w:del w:id="214" w:author="Giorgio Melloni" w:date="2020-10-22T14:22:00Z">
          <w:r w:rsidR="00C464FC" w:rsidDel="000B1C89">
            <w:delText xml:space="preserve"> suggests that </w:delText>
          </w:r>
        </w:del>
      </w:ins>
      <w:ins w:id="215" w:author="Joshua Cook" w:date="2020-10-14T12:56:00Z">
        <w:del w:id="216" w:author="Giorgio Melloni" w:date="2020-10-22T14:22:00Z">
          <w:r w:rsidR="00C464FC" w:rsidDel="000B1C89">
            <w:delText xml:space="preserve">the observed allelic distributions of </w:delText>
          </w:r>
          <w:r w:rsidR="00C464FC" w:rsidRPr="00C464FC" w:rsidDel="000B1C89">
            <w:rPr>
              <w:i/>
              <w:iCs/>
            </w:rPr>
            <w:delText>KRAS</w:delText>
          </w:r>
          <w:r w:rsidR="00C464FC" w:rsidDel="000B1C89">
            <w:delText xml:space="preserve"> </w:delText>
          </w:r>
        </w:del>
      </w:ins>
      <w:ins w:id="217" w:author="Joshua Cook" w:date="2020-10-14T12:53:00Z">
        <w:del w:id="218" w:author="Giorgio Melloni" w:date="2020-10-22T14:22:00Z">
          <w:r w:rsidR="00C464FC" w:rsidDel="000B1C89">
            <w:delText>were</w:delText>
          </w:r>
        </w:del>
      </w:ins>
      <w:ins w:id="219" w:author="Joshua Cook" w:date="2020-10-14T09:21:00Z">
        <w:del w:id="220" w:author="Giorgio Melloni" w:date="2020-10-22T14:22:00Z">
          <w:r w:rsidR="00100011" w:rsidDel="000B1C89">
            <w:delText xml:space="preserve"> </w:delText>
          </w:r>
        </w:del>
      </w:ins>
      <w:del w:id="221" w:author="Giorgio Melloni" w:date="2020-10-22T14:22:00Z">
        <w:r w:rsidR="00FD56C1" w:rsidDel="000B1C89">
          <w:delText>not strictly determined by the prevalence of their respective causative single nucleotide substitutions.</w:delText>
        </w:r>
      </w:del>
      <w:del w:id="222"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w:delText>
        </w:r>
        <w:commentRangeStart w:id="223"/>
        <w:r w:rsidR="00FD56C1" w:rsidDel="0074108C">
          <w:delText>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commentRangeEnd w:id="223"/>
      <w:r w:rsidR="009111CC">
        <w:rPr>
          <w:rStyle w:val="CommentReference"/>
          <w:rFonts w:asciiTheme="minorHAnsi" w:eastAsia="MS Mincho" w:hAnsiTheme="minorHAnsi"/>
          <w:color w:val="auto"/>
        </w:rPr>
        <w:commentReference w:id="223"/>
      </w:r>
    </w:p>
    <w:p w14:paraId="79B5A2DB" w14:textId="190306AA" w:rsidR="0074108C" w:rsidRDefault="00FD56C1" w:rsidP="00AB0309">
      <w:pPr>
        <w:pStyle w:val="BodyText"/>
        <w:rPr>
          <w:ins w:id="224" w:author="Joshua Cook" w:date="2020-10-06T07:46:00Z"/>
        </w:rPr>
      </w:pPr>
      <w:r>
        <w:t xml:space="preserve">In addition to estimating the distribution of the common </w:t>
      </w:r>
      <w:r>
        <w:rPr>
          <w:i/>
        </w:rPr>
        <w:t>KRAS</w:t>
      </w:r>
      <w:r>
        <w:t xml:space="preserve"> alleles for each cancer, we conducted a similar analysis considering all of the alleles found frequently in at least one of the cancer types (</w:t>
      </w:r>
      <w:r w:rsidR="00761EF9">
        <w:t xml:space="preserve">Supplementary Fig. </w:t>
      </w:r>
      <w:ins w:id="225" w:author="Joshua Cook" w:date="2020-10-16T09:49:00Z">
        <w:r w:rsidR="00D07981">
          <w:t>4</w:t>
        </w:r>
      </w:ins>
      <w:del w:id="226" w:author="Joshua Cook" w:date="2020-10-16T09:49:00Z">
        <w:r w:rsidR="00761EF9" w:rsidDel="00D07981">
          <w:delText>2</w:delText>
        </w:r>
      </w:del>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w:t>
      </w:r>
      <w:r>
        <w:lastRenderedPageBreak/>
        <w:t xml:space="preserve">the fact that </w:t>
      </w:r>
      <w:r>
        <w:rPr>
          <w:i/>
        </w:rPr>
        <w:t>KRAS</w:t>
      </w:r>
      <w:r>
        <w:t xml:space="preserve"> A146T is exceedingly rare in PAAD, 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FF00DF" w:rsidRPr="00FF00DF">
            <w:rPr>
              <w:color w:val="000000"/>
              <w:vertAlign w:val="superscript"/>
            </w:rPr>
            <w:t>4</w:t>
          </w:r>
        </w:sdtContent>
      </w:sdt>
      <w:r>
        <w:t xml:space="preserve">. </w:t>
      </w:r>
    </w:p>
    <w:p w14:paraId="476896C4" w14:textId="36150917" w:rsidR="0069155B" w:rsidRPr="00235C71" w:rsidRDefault="0074108C" w:rsidP="009111CC">
      <w:pPr>
        <w:pStyle w:val="BodyText"/>
        <w:rPr>
          <w:ins w:id="227" w:author="Joshua Cook" w:date="2020-10-13T10:13:00Z"/>
          <w:iCs/>
        </w:rPr>
      </w:pPr>
      <w:commentRangeStart w:id="228"/>
      <w:ins w:id="229" w:author="Joshua Cook" w:date="2020-10-06T07:47:00Z">
        <w:r>
          <w:t>To</w:t>
        </w:r>
      </w:ins>
      <w:commentRangeEnd w:id="228"/>
      <w:ins w:id="230" w:author="Joshua Cook" w:date="2020-10-15T15:25:00Z">
        <w:r w:rsidR="00D33C2A">
          <w:rPr>
            <w:rStyle w:val="CommentReference"/>
            <w:rFonts w:asciiTheme="minorHAnsi" w:eastAsia="MS Mincho" w:hAnsiTheme="minorHAnsi"/>
            <w:color w:val="auto"/>
          </w:rPr>
          <w:commentReference w:id="228"/>
        </w:r>
      </w:ins>
      <w:ins w:id="231" w:author="Joshua Cook" w:date="2020-10-06T07:47:00Z">
        <w:r>
          <w:t xml:space="preserve"> further understand the influence of mutagenic processes on</w:t>
        </w:r>
      </w:ins>
      <w:ins w:id="232" w:author="Joshua Cook" w:date="2020-10-06T07:48:00Z">
        <w:r>
          <w:t xml:space="preserve"> the</w:t>
        </w:r>
      </w:ins>
      <w:ins w:id="233" w:author="Joshua Cook" w:date="2020-10-06T07:47:00Z">
        <w:r>
          <w:t xml:space="preserve"> determination of </w:t>
        </w:r>
        <w:r>
          <w:rPr>
            <w:i/>
            <w:iCs/>
          </w:rPr>
          <w:t>KRAS</w:t>
        </w:r>
        <w:r>
          <w:t xml:space="preserve"> </w:t>
        </w:r>
      </w:ins>
      <w:ins w:id="234" w:author="Joshua Cook" w:date="2020-10-06T07:48:00Z">
        <w:r>
          <w:t>mutations, the estimate</w:t>
        </w:r>
      </w:ins>
      <w:ins w:id="235" w:author="Joshua Cook" w:date="2020-10-06T07:50:00Z">
        <w:r>
          <w:t>d</w:t>
        </w:r>
      </w:ins>
      <w:ins w:id="236" w:author="Joshua Cook" w:date="2020-10-06T07:48:00Z">
        <w:r>
          <w:t xml:space="preserve"> probabilities of each </w:t>
        </w:r>
        <w:r>
          <w:rPr>
            <w:i/>
            <w:iCs/>
          </w:rPr>
          <w:t>KRAS</w:t>
        </w:r>
        <w:r>
          <w:t xml:space="preserve"> </w:t>
        </w:r>
      </w:ins>
      <w:ins w:id="237" w:author="Joshua Cook" w:date="2020-10-06T07:54:00Z">
        <w:r w:rsidR="00F61164">
          <w:t>allele</w:t>
        </w:r>
      </w:ins>
      <w:ins w:id="238" w:author="Joshua Cook" w:date="2020-10-06T07:48:00Z">
        <w:r>
          <w:t xml:space="preserve"> were analyzed on a </w:t>
        </w:r>
        <w:commentRangeStart w:id="239"/>
        <w:commentRangeStart w:id="240"/>
        <w:r>
          <w:t>per-tumor-sample</w:t>
        </w:r>
      </w:ins>
      <w:commentRangeEnd w:id="239"/>
      <w:r w:rsidR="007A5C40">
        <w:rPr>
          <w:rStyle w:val="CommentReference"/>
          <w:rFonts w:asciiTheme="minorHAnsi" w:eastAsia="MS Mincho" w:hAnsiTheme="minorHAnsi"/>
          <w:color w:val="auto"/>
        </w:rPr>
        <w:commentReference w:id="239"/>
      </w:r>
      <w:commentRangeEnd w:id="240"/>
      <w:r w:rsidR="000B7C81">
        <w:rPr>
          <w:rStyle w:val="CommentReference"/>
          <w:rFonts w:asciiTheme="minorHAnsi" w:eastAsia="MS Mincho" w:hAnsiTheme="minorHAnsi"/>
          <w:color w:val="auto"/>
        </w:rPr>
        <w:commentReference w:id="240"/>
      </w:r>
      <w:ins w:id="241" w:author="Joshua Cook" w:date="2020-10-06T07:48:00Z">
        <w:r>
          <w:t xml:space="preserve"> basis.</w:t>
        </w:r>
      </w:ins>
      <w:ins w:id="242" w:author="Joshua Cook" w:date="2020-10-06T07:49:00Z">
        <w:r>
          <w:t xml:space="preserve"> </w:t>
        </w:r>
      </w:ins>
      <w:ins w:id="243" w:author="Joshua Cook" w:date="2020-10-13T10:13:00Z">
        <w:r w:rsidR="0069155B">
          <w:t xml:space="preserve">First, the </w:t>
        </w:r>
      </w:ins>
      <w:ins w:id="244" w:author="Joshua Cook" w:date="2020-10-13T10:14:00Z">
        <w:r w:rsidR="0069155B">
          <w:t xml:space="preserve">probability of obtaining each </w:t>
        </w:r>
        <w:r w:rsidR="0069155B">
          <w:rPr>
            <w:i/>
          </w:rPr>
          <w:t>KRAS</w:t>
        </w:r>
        <w:r w:rsidR="0069155B">
          <w:rPr>
            <w:iCs/>
          </w:rPr>
          <w:t xml:space="preserve"> allele was compared between tumor samples that </w:t>
        </w:r>
      </w:ins>
      <w:ins w:id="245" w:author="Giorgio Melloni" w:date="2020-10-22T15:46:00Z">
        <w:r w:rsidR="007A5C40">
          <w:rPr>
            <w:iCs/>
          </w:rPr>
          <w:t>actually harbor the</w:t>
        </w:r>
      </w:ins>
      <w:ins w:id="246" w:author="Giorgio Melloni" w:date="2020-10-22T17:50:00Z">
        <w:r w:rsidR="00C22298">
          <w:rPr>
            <w:iCs/>
          </w:rPr>
          <w:t xml:space="preserve"> specific</w:t>
        </w:r>
      </w:ins>
      <w:ins w:id="247" w:author="Joshua Cook" w:date="2020-10-13T10:14:00Z">
        <w:del w:id="248" w:author="Giorgio Melloni" w:date="2020-10-22T15:46:00Z">
          <w:r w:rsidR="0069155B" w:rsidDel="007A5C40">
            <w:rPr>
              <w:iCs/>
            </w:rPr>
            <w:delText>obtained the</w:delText>
          </w:r>
        </w:del>
        <w:r w:rsidR="0069155B">
          <w:rPr>
            <w:iCs/>
          </w:rPr>
          <w:t xml:space="preserve"> </w:t>
        </w:r>
        <w:r w:rsidR="0069155B">
          <w:rPr>
            <w:i/>
          </w:rPr>
          <w:t>KRAS</w:t>
        </w:r>
        <w:r w:rsidR="0069155B">
          <w:rPr>
            <w:iCs/>
          </w:rPr>
          <w:t xml:space="preserve"> mutation</w:t>
        </w:r>
      </w:ins>
      <w:ins w:id="249" w:author="Joshua Cook" w:date="2020-10-13T10:27:00Z">
        <w:r w:rsidR="00A27B5F">
          <w:rPr>
            <w:iCs/>
          </w:rPr>
          <w:t xml:space="preserve">, </w:t>
        </w:r>
      </w:ins>
      <w:ins w:id="250" w:author="Joshua Cook" w:date="2020-10-13T10:14:00Z">
        <w:r w:rsidR="0069155B">
          <w:rPr>
            <w:iCs/>
          </w:rPr>
          <w:t xml:space="preserve">tumor samples with a different </w:t>
        </w:r>
        <w:r w:rsidR="0069155B">
          <w:rPr>
            <w:i/>
          </w:rPr>
          <w:t xml:space="preserve">KRAS </w:t>
        </w:r>
        <w:r w:rsidR="0069155B">
          <w:rPr>
            <w:iCs/>
          </w:rPr>
          <w:t>mutant allele</w:t>
        </w:r>
      </w:ins>
      <w:ins w:id="251" w:author="Joshua Cook" w:date="2020-10-13T10:27:00Z">
        <w:r w:rsidR="00A27B5F">
          <w:rPr>
            <w:iCs/>
          </w:rPr>
          <w:t>,</w:t>
        </w:r>
      </w:ins>
      <w:ins w:id="252" w:author="Joshua Cook" w:date="2020-10-13T10:16:00Z">
        <w:r w:rsidR="0069155B">
          <w:rPr>
            <w:iCs/>
          </w:rPr>
          <w:t xml:space="preserve"> </w:t>
        </w:r>
      </w:ins>
      <w:ins w:id="253" w:author="Joshua Cook" w:date="2020-10-13T10:14:00Z">
        <w:r w:rsidR="0069155B">
          <w:rPr>
            <w:iCs/>
          </w:rPr>
          <w:t xml:space="preserve">and </w:t>
        </w:r>
        <w:r w:rsidR="0069155B">
          <w:rPr>
            <w:i/>
          </w:rPr>
          <w:t>KRAS</w:t>
        </w:r>
        <w:r w:rsidR="0069155B">
          <w:rPr>
            <w:iCs/>
          </w:rPr>
          <w:t xml:space="preserve"> WT tumor samples (Fig. 2b).</w:t>
        </w:r>
      </w:ins>
      <w:ins w:id="254" w:author="Joshua Cook" w:date="2020-10-13T10:15:00Z">
        <w:r w:rsidR="0069155B">
          <w:rPr>
            <w:iCs/>
          </w:rPr>
          <w:t xml:space="preserve"> A Wilcoxon rank-sum test was used to </w:t>
        </w:r>
      </w:ins>
      <w:ins w:id="255" w:author="Joshua Cook" w:date="2020-10-13T10:16:00Z">
        <w:r w:rsidR="0069155B" w:rsidRPr="0069155B">
          <w:rPr>
            <w:iCs/>
          </w:rPr>
          <w:t xml:space="preserve">identify instances where the probabilities of the </w:t>
        </w:r>
        <w:r w:rsidR="0069155B" w:rsidRPr="0069155B">
          <w:rPr>
            <w:i/>
          </w:rPr>
          <w:t>KRAS</w:t>
        </w:r>
        <w:r w:rsidR="0069155B" w:rsidRPr="0069155B">
          <w:rPr>
            <w:iCs/>
          </w:rPr>
          <w:t xml:space="preserve"> allele varied between </w:t>
        </w:r>
      </w:ins>
      <w:ins w:id="256" w:author="Joshua Cook" w:date="2020-10-14T13:31:00Z">
        <w:r w:rsidR="009E6D03">
          <w:rPr>
            <w:iCs/>
          </w:rPr>
          <w:t xml:space="preserve">samples with the </w:t>
        </w:r>
        <w:r w:rsidR="009E6D03">
          <w:rPr>
            <w:i/>
          </w:rPr>
          <w:t xml:space="preserve">KRAS </w:t>
        </w:r>
        <w:r w:rsidR="009E6D03">
          <w:rPr>
            <w:iCs/>
          </w:rPr>
          <w:t>allele and the other two groups</w:t>
        </w:r>
      </w:ins>
      <w:ins w:id="257" w:author="Joshua Cook" w:date="2020-10-13T10:16:00Z">
        <w:r w:rsidR="0069155B" w:rsidRPr="0069155B">
          <w:rPr>
            <w:iCs/>
          </w:rPr>
          <w:t>.</w:t>
        </w:r>
      </w:ins>
      <w:ins w:id="258" w:author="Joshua Cook" w:date="2020-10-13T10:17:00Z">
        <w:r w:rsidR="0069155B">
          <w:rPr>
            <w:iCs/>
          </w:rPr>
          <w:t xml:space="preserve"> For most </w:t>
        </w:r>
        <w:r w:rsidR="0069155B">
          <w:rPr>
            <w:i/>
          </w:rPr>
          <w:t>KRAS</w:t>
        </w:r>
        <w:r w:rsidR="0069155B">
          <w:rPr>
            <w:iCs/>
          </w:rPr>
          <w:t xml:space="preserve"> alleles</w:t>
        </w:r>
      </w:ins>
      <w:ins w:id="259" w:author="Joshua Cook" w:date="2020-10-13T10:18:00Z">
        <w:r w:rsidR="0069155B">
          <w:rPr>
            <w:iCs/>
          </w:rPr>
          <w:t xml:space="preserve">, no difference was detected </w:t>
        </w:r>
      </w:ins>
      <w:ins w:id="260" w:author="Joshua Cook" w:date="2020-10-13T10:19:00Z">
        <w:r w:rsidR="0069155B">
          <w:rPr>
            <w:iCs/>
          </w:rPr>
          <w:t>for either comparison</w:t>
        </w:r>
      </w:ins>
      <w:ins w:id="261" w:author="Joshua Cook" w:date="2020-10-13T10:18:00Z">
        <w:r w:rsidR="0069155B">
          <w:rPr>
            <w:iCs/>
          </w:rPr>
          <w:t xml:space="preserve"> indicating that the tumor samples of </w:t>
        </w:r>
      </w:ins>
      <w:ins w:id="262" w:author="Joshua Cook" w:date="2020-10-13T10:39:00Z">
        <w:r w:rsidR="0038679B">
          <w:rPr>
            <w:iCs/>
          </w:rPr>
          <w:t>the same</w:t>
        </w:r>
      </w:ins>
      <w:ins w:id="263" w:author="Joshua Cook" w:date="2020-10-13T10:18:00Z">
        <w:r w:rsidR="0069155B">
          <w:rPr>
            <w:iCs/>
          </w:rPr>
          <w:t xml:space="preserve"> cancer type were generally equally likely to obtain a particular </w:t>
        </w:r>
        <w:r w:rsidR="0069155B">
          <w:rPr>
            <w:i/>
          </w:rPr>
          <w:t>KRAS</w:t>
        </w:r>
        <w:r w:rsidR="0069155B">
          <w:rPr>
            <w:iCs/>
          </w:rPr>
          <w:t xml:space="preserve"> allele.</w:t>
        </w:r>
      </w:ins>
      <w:ins w:id="264" w:author="Joshua Cook" w:date="2020-10-13T10:19:00Z">
        <w:r w:rsidR="0069155B">
          <w:rPr>
            <w:iCs/>
          </w:rPr>
          <w:t xml:space="preserve"> In other words, tumors samples </w:t>
        </w:r>
      </w:ins>
      <w:ins w:id="265" w:author="Joshua Cook" w:date="2020-10-13T10:20:00Z">
        <w:r w:rsidR="0069155B">
          <w:rPr>
            <w:iCs/>
          </w:rPr>
          <w:t>with a specific</w:t>
        </w:r>
      </w:ins>
      <w:ins w:id="266" w:author="Joshua Cook" w:date="2020-10-13T10:19:00Z">
        <w:r w:rsidR="0069155B">
          <w:rPr>
            <w:iCs/>
          </w:rPr>
          <w:t xml:space="preserve"> </w:t>
        </w:r>
        <w:r w:rsidR="0069155B">
          <w:rPr>
            <w:i/>
          </w:rPr>
          <w:t>KRAS</w:t>
        </w:r>
        <w:r w:rsidR="0069155B">
          <w:rPr>
            <w:iCs/>
          </w:rPr>
          <w:t xml:space="preserve"> </w:t>
        </w:r>
      </w:ins>
      <w:ins w:id="267" w:author="Joshua Cook" w:date="2020-10-13T10:20:00Z">
        <w:r w:rsidR="0069155B">
          <w:rPr>
            <w:iCs/>
          </w:rPr>
          <w:t>allele did not</w:t>
        </w:r>
      </w:ins>
      <w:ins w:id="268" w:author="Joshua Cook" w:date="2020-10-13T10:21:00Z">
        <w:r w:rsidR="0069155B">
          <w:rPr>
            <w:iCs/>
          </w:rPr>
          <w:t>, on average,</w:t>
        </w:r>
      </w:ins>
      <w:ins w:id="269" w:author="Joshua Cook" w:date="2020-10-13T10:20:00Z">
        <w:r w:rsidR="0069155B">
          <w:rPr>
            <w:iCs/>
          </w:rPr>
          <w:t xml:space="preserve"> have a higher probability of obtaining that mutation than other tumors of the</w:t>
        </w:r>
      </w:ins>
      <w:ins w:id="270" w:author="Joshua Cook" w:date="2020-10-13T10:21:00Z">
        <w:r w:rsidR="0069155B">
          <w:rPr>
            <w:iCs/>
          </w:rPr>
          <w:t xml:space="preserve"> same cancer type. However, </w:t>
        </w:r>
      </w:ins>
      <w:ins w:id="271" w:author="Joshua Cook" w:date="2020-10-13T10:22:00Z">
        <w:r w:rsidR="0069155B">
          <w:rPr>
            <w:iCs/>
          </w:rPr>
          <w:t>t</w:t>
        </w:r>
      </w:ins>
      <w:ins w:id="272" w:author="Joshua Cook" w:date="2020-10-13T10:21:00Z">
        <w:r w:rsidR="0069155B">
          <w:rPr>
            <w:iCs/>
          </w:rPr>
          <w:t xml:space="preserve">his was not true </w:t>
        </w:r>
      </w:ins>
      <w:ins w:id="273" w:author="Joshua Cook" w:date="2020-10-13T10:22:00Z">
        <w:r w:rsidR="0069155B">
          <w:rPr>
            <w:iCs/>
          </w:rPr>
          <w:t>for</w:t>
        </w:r>
      </w:ins>
      <w:ins w:id="274" w:author="Joshua Cook" w:date="2020-10-13T10:40:00Z">
        <w:r w:rsidR="0038679B">
          <w:rPr>
            <w:iCs/>
          </w:rPr>
          <w:t xml:space="preserve"> </w:t>
        </w:r>
        <w:r w:rsidR="0038679B">
          <w:rPr>
            <w:i/>
          </w:rPr>
          <w:t>KRAS</w:t>
        </w:r>
      </w:ins>
      <w:ins w:id="275" w:author="Joshua Cook" w:date="2020-10-13T10:22:00Z">
        <w:r w:rsidR="0069155B">
          <w:rPr>
            <w:iCs/>
          </w:rPr>
          <w:t xml:space="preserve"> G12V in COAD and </w:t>
        </w:r>
      </w:ins>
      <w:ins w:id="276" w:author="Joshua Cook" w:date="2020-10-13T10:40:00Z">
        <w:r w:rsidR="0038679B" w:rsidRPr="0038679B">
          <w:rPr>
            <w:i/>
          </w:rPr>
          <w:t>KRAS</w:t>
        </w:r>
        <w:r w:rsidR="0038679B">
          <w:rPr>
            <w:iCs/>
          </w:rPr>
          <w:t xml:space="preserve"> </w:t>
        </w:r>
      </w:ins>
      <w:ins w:id="277" w:author="Joshua Cook" w:date="2020-10-13T10:22:00Z">
        <w:r w:rsidR="0069155B" w:rsidRPr="0038679B">
          <w:rPr>
            <w:iCs/>
          </w:rPr>
          <w:t>G12C</w:t>
        </w:r>
        <w:r w:rsidR="0069155B">
          <w:rPr>
            <w:iCs/>
          </w:rPr>
          <w:t xml:space="preserve"> in LUAD</w:t>
        </w:r>
      </w:ins>
      <w:ins w:id="278" w:author="Joshua Cook" w:date="2020-10-13T10:28:00Z">
        <w:r w:rsidR="00A27B5F">
          <w:rPr>
            <w:iCs/>
          </w:rPr>
          <w:t xml:space="preserve"> (FDR</w:t>
        </w:r>
      </w:ins>
      <w:ins w:id="279" w:author="Joshua Cook" w:date="2020-10-13T10:29:00Z">
        <w:r w:rsidR="00A27B5F">
          <w:rPr>
            <w:iCs/>
          </w:rPr>
          <w:t>-</w:t>
        </w:r>
      </w:ins>
      <w:ins w:id="280" w:author="Joshua Cook" w:date="2020-10-13T10:28:00Z">
        <w:r w:rsidR="00A27B5F">
          <w:rPr>
            <w:iCs/>
          </w:rPr>
          <w:t>adjusted p-value &lt; 0.05)</w:t>
        </w:r>
      </w:ins>
      <w:ins w:id="281" w:author="Joshua Cook" w:date="2020-10-13T10:22:00Z">
        <w:r w:rsidR="0069155B">
          <w:rPr>
            <w:iCs/>
          </w:rPr>
          <w:t xml:space="preserve">. Interestingly, the </w:t>
        </w:r>
        <w:r w:rsidR="0069155B">
          <w:rPr>
            <w:i/>
          </w:rPr>
          <w:t>KRAS</w:t>
        </w:r>
        <w:r w:rsidR="0069155B">
          <w:rPr>
            <w:iCs/>
          </w:rPr>
          <w:t xml:space="preserve"> G12V mutation in COAD is likely to be caused by mutational signature SBS8</w:t>
        </w:r>
      </w:ins>
      <w:ins w:id="282" w:author="Joshua Cook" w:date="2020-10-13T10:30:00Z">
        <w:r w:rsidR="00235C71">
          <w:rPr>
            <w:iCs/>
          </w:rPr>
          <w:t xml:space="preserve"> (Fig. 1d, Supplementary Fig. </w:t>
        </w:r>
      </w:ins>
      <w:ins w:id="283" w:author="Joshua Cook" w:date="2020-10-13T10:31:00Z">
        <w:r w:rsidR="00235C71">
          <w:rPr>
            <w:iCs/>
          </w:rPr>
          <w:t>2a, Supplementary Fig. 3a)</w:t>
        </w:r>
      </w:ins>
      <w:ins w:id="284" w:author="Joshua Cook" w:date="2020-10-13T10:22:00Z">
        <w:r w:rsidR="0069155B">
          <w:rPr>
            <w:iCs/>
          </w:rPr>
          <w:t>. The cause of this signature is c</w:t>
        </w:r>
      </w:ins>
      <w:ins w:id="285"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286" w:author="Joshua Cook" w:date="2020-10-13T10:24:00Z">
        <w:r w:rsidR="00A27B5F">
          <w:rPr>
            <w:iCs/>
          </w:rPr>
          <w:t>that did obtain</w:t>
        </w:r>
      </w:ins>
      <w:ins w:id="287" w:author="Joshua Cook" w:date="2020-10-14T13:32:00Z">
        <w:r w:rsidR="009E6D03">
          <w:rPr>
            <w:iCs/>
          </w:rPr>
          <w:t xml:space="preserve"> the allele </w:t>
        </w:r>
      </w:ins>
      <w:ins w:id="288" w:author="Joshua Cook" w:date="2020-10-13T10:30:00Z">
        <w:r w:rsidR="00235C71">
          <w:rPr>
            <w:iCs/>
          </w:rPr>
          <w:t xml:space="preserve">compared to </w:t>
        </w:r>
        <w:r w:rsidR="00235C71">
          <w:rPr>
            <w:i/>
          </w:rPr>
          <w:t>KRAS</w:t>
        </w:r>
        <w:r w:rsidR="00235C71">
          <w:rPr>
            <w:iCs/>
          </w:rPr>
          <w:t xml:space="preserve"> WT LUAD tumor samples</w:t>
        </w:r>
      </w:ins>
      <w:ins w:id="289" w:author="Joshua Cook" w:date="2020-10-13T10:24:00Z">
        <w:r w:rsidR="00A27B5F">
          <w:rPr>
            <w:iCs/>
          </w:rPr>
          <w:t xml:space="preserve"> is likely due to the strong association between this mutation and signature SBS4 induced by carcinogens in to</w:t>
        </w:r>
      </w:ins>
      <w:ins w:id="290" w:author="Joshua Cook" w:date="2020-10-13T10:25:00Z">
        <w:r w:rsidR="00A27B5F">
          <w:rPr>
            <w:iCs/>
          </w:rPr>
          <w:t>bacco smoke.</w:t>
        </w:r>
      </w:ins>
      <w:ins w:id="291" w:author="Joshua Cook" w:date="2020-10-14T13:32:00Z">
        <w:r w:rsidR="009E6D03">
          <w:rPr>
            <w:iCs/>
          </w:rPr>
          <w:t xml:space="preserve"> However,</w:t>
        </w:r>
      </w:ins>
      <w:ins w:id="292" w:author="Joshua Cook" w:date="2020-10-16T12:38:00Z">
        <w:r w:rsidR="009111CC">
          <w:rPr>
            <w:iCs/>
          </w:rPr>
          <w:t xml:space="preserve"> no difference was detected between</w:t>
        </w:r>
      </w:ins>
      <w:ins w:id="293"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294" w:author="Joshua Cook" w:date="2020-10-13T10:32:00Z">
        <w:r w:rsidR="00235C71" w:rsidRPr="009E6D03">
          <w:rPr>
            <w:iCs/>
          </w:rPr>
          <w:t xml:space="preserve"> </w:t>
        </w:r>
      </w:ins>
      <w:ins w:id="295" w:author="Joshua Cook" w:date="2020-10-14T13:33:00Z">
        <w:r w:rsidR="009E6D03">
          <w:rPr>
            <w:iCs/>
          </w:rPr>
          <w:t>indicat</w:t>
        </w:r>
      </w:ins>
      <w:ins w:id="296" w:author="Joshua Cook" w:date="2020-10-16T12:39:00Z">
        <w:r w:rsidR="009111CC">
          <w:rPr>
            <w:iCs/>
          </w:rPr>
          <w:t xml:space="preserve">ing </w:t>
        </w:r>
      </w:ins>
      <w:ins w:id="297" w:author="Joshua Cook" w:date="2020-10-14T13:34:00Z">
        <w:r w:rsidR="009E6D03">
          <w:rPr>
            <w:iCs/>
          </w:rPr>
          <w:t xml:space="preserve">that this mutagenic force is not specifically </w:t>
        </w:r>
        <w:commentRangeStart w:id="298"/>
        <w:commentRangeStart w:id="299"/>
        <w:r w:rsidR="009E6D03">
          <w:rPr>
            <w:iCs/>
          </w:rPr>
          <w:t xml:space="preserve">favoring </w:t>
        </w:r>
      </w:ins>
      <w:ins w:id="300" w:author="Joshua Cook" w:date="2020-10-14T13:37:00Z">
        <w:r w:rsidR="009E6D03">
          <w:rPr>
            <w:iCs/>
          </w:rPr>
          <w:t xml:space="preserve">the </w:t>
        </w:r>
      </w:ins>
      <w:ins w:id="301" w:author="Joshua Cook" w:date="2020-10-14T13:34:00Z">
        <w:r w:rsidR="009E6D03">
          <w:rPr>
            <w:iCs/>
          </w:rPr>
          <w:t>G12C</w:t>
        </w:r>
      </w:ins>
      <w:ins w:id="302" w:author="Joshua Cook" w:date="2020-10-14T13:37:00Z">
        <w:r w:rsidR="009E6D03">
          <w:rPr>
            <w:iCs/>
          </w:rPr>
          <w:t xml:space="preserve"> allele</w:t>
        </w:r>
      </w:ins>
      <w:commentRangeEnd w:id="298"/>
      <w:r w:rsidR="007A5C40">
        <w:rPr>
          <w:rStyle w:val="CommentReference"/>
          <w:rFonts w:asciiTheme="minorHAnsi" w:eastAsia="MS Mincho" w:hAnsiTheme="minorHAnsi"/>
          <w:color w:val="auto"/>
        </w:rPr>
        <w:commentReference w:id="298"/>
      </w:r>
      <w:commentRangeEnd w:id="299"/>
      <w:r w:rsidR="00F95974">
        <w:rPr>
          <w:rStyle w:val="CommentReference"/>
          <w:rFonts w:asciiTheme="minorHAnsi" w:eastAsia="MS Mincho" w:hAnsiTheme="minorHAnsi"/>
          <w:color w:val="auto"/>
        </w:rPr>
        <w:commentReference w:id="299"/>
      </w:r>
      <w:ins w:id="303" w:author="Joshua Cook" w:date="2020-10-14T13:34:00Z">
        <w:r w:rsidR="009E6D03">
          <w:rPr>
            <w:iCs/>
          </w:rPr>
          <w:t xml:space="preserve">. </w:t>
        </w:r>
      </w:ins>
      <w:ins w:id="304" w:author="Joshua Cook" w:date="2020-10-13T10:32:00Z">
        <w:r w:rsidR="00235C71">
          <w:rPr>
            <w:iCs/>
          </w:rPr>
          <w:t xml:space="preserve">Overall, these results </w:t>
        </w:r>
      </w:ins>
      <w:ins w:id="305" w:author="Joshua Cook" w:date="2020-10-16T12:39:00Z">
        <w:r w:rsidR="009111CC">
          <w:rPr>
            <w:iCs/>
          </w:rPr>
          <w:t>suggest</w:t>
        </w:r>
      </w:ins>
      <w:ins w:id="306" w:author="Joshua Cook" w:date="2020-10-13T10:32:00Z">
        <w:r w:rsidR="00235C71">
          <w:rPr>
            <w:iCs/>
          </w:rPr>
          <w:t xml:space="preserve"> </w:t>
        </w:r>
      </w:ins>
      <w:ins w:id="307" w:author="Joshua Cook" w:date="2020-10-13T10:33:00Z">
        <w:r w:rsidR="00235C71">
          <w:rPr>
            <w:iCs/>
          </w:rPr>
          <w:t xml:space="preserve">that the probability of </w:t>
        </w:r>
      </w:ins>
      <w:ins w:id="308" w:author="Joshua Cook" w:date="2020-10-16T12:40:00Z">
        <w:r w:rsidR="009111CC">
          <w:rPr>
            <w:iCs/>
          </w:rPr>
          <w:t xml:space="preserve">acquiring </w:t>
        </w:r>
      </w:ins>
      <w:ins w:id="309" w:author="Joshua Cook" w:date="2020-10-13T10:33:00Z">
        <w:r w:rsidR="00235C71">
          <w:rPr>
            <w:iCs/>
          </w:rPr>
          <w:t xml:space="preserve">a particular </w:t>
        </w:r>
        <w:r w:rsidR="00235C71">
          <w:rPr>
            <w:i/>
          </w:rPr>
          <w:t>KRAS</w:t>
        </w:r>
        <w:r w:rsidR="00235C71">
          <w:rPr>
            <w:iCs/>
          </w:rPr>
          <w:t xml:space="preserve"> allele </w:t>
        </w:r>
      </w:ins>
      <w:ins w:id="310" w:author="Joshua Cook" w:date="2020-10-16T12:40:00Z">
        <w:r w:rsidR="009111CC">
          <w:rPr>
            <w:iCs/>
          </w:rPr>
          <w:t>was</w:t>
        </w:r>
      </w:ins>
      <w:ins w:id="311" w:author="Joshua Cook" w:date="2020-10-13T10:33:00Z">
        <w:r w:rsidR="00235C71">
          <w:rPr>
            <w:iCs/>
          </w:rPr>
          <w:t xml:space="preserve"> </w:t>
        </w:r>
      </w:ins>
      <w:ins w:id="312"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1903B777" w14:textId="4525BA33" w:rsidR="0038679B" w:rsidRPr="00C72CB4" w:rsidRDefault="0038679B" w:rsidP="00AB0309">
      <w:pPr>
        <w:pStyle w:val="BodyText"/>
        <w:rPr>
          <w:ins w:id="313" w:author="Joshua Cook" w:date="2020-10-13T10:37:00Z"/>
        </w:rPr>
      </w:pPr>
      <w:ins w:id="314" w:author="Joshua Cook" w:date="2020-10-13T10:37:00Z">
        <w:r>
          <w:lastRenderedPageBreak/>
          <w:t xml:space="preserve">Another measurement of the association between the predicted and observed </w:t>
        </w:r>
        <w:r>
          <w:rPr>
            <w:i/>
            <w:iCs/>
          </w:rPr>
          <w:t>KRAS</w:t>
        </w:r>
      </w:ins>
      <w:ins w:id="315" w:author="Joshua Cook" w:date="2020-10-13T10:38:00Z">
        <w:r>
          <w:t xml:space="preserve"> mutations on a per-tumor-sample basis </w:t>
        </w:r>
      </w:ins>
      <w:ins w:id="316" w:author="Joshua Cook" w:date="2020-10-13T11:17:00Z">
        <w:r w:rsidR="00E472CB">
          <w:t>is</w:t>
        </w:r>
      </w:ins>
      <w:ins w:id="317" w:author="Joshua Cook" w:date="2020-10-13T10:49:00Z">
        <w:r w:rsidR="00E722C1">
          <w:t xml:space="preserve">, for each </w:t>
        </w:r>
        <w:r w:rsidR="00E722C1">
          <w:rPr>
            <w:i/>
            <w:iCs/>
          </w:rPr>
          <w:t>KRAS</w:t>
        </w:r>
        <w:r w:rsidR="00E722C1">
          <w:t xml:space="preserve"> allele,</w:t>
        </w:r>
      </w:ins>
      <w:ins w:id="318" w:author="Joshua Cook" w:date="2020-10-13T10:48:00Z">
        <w:r w:rsidR="00E722C1">
          <w:t xml:space="preserve"> the fraction </w:t>
        </w:r>
      </w:ins>
      <w:ins w:id="319" w:author="Joshua Cook" w:date="2020-10-13T10:54:00Z">
        <w:r w:rsidR="00E722C1">
          <w:t xml:space="preserve">of </w:t>
        </w:r>
      </w:ins>
      <w:ins w:id="320" w:author="Joshua Cook" w:date="2020-10-13T10:49:00Z">
        <w:r w:rsidR="00E722C1">
          <w:t>tumor</w:t>
        </w:r>
      </w:ins>
      <w:ins w:id="321" w:author="Joshua Cook" w:date="2020-10-13T10:54:00Z">
        <w:r w:rsidR="00E722C1">
          <w:t xml:space="preserve"> </w:t>
        </w:r>
      </w:ins>
      <w:ins w:id="322" w:author="Joshua Cook" w:date="2020-10-13T10:49:00Z">
        <w:r w:rsidR="00E722C1">
          <w:t xml:space="preserve">samples where the observed </w:t>
        </w:r>
        <w:r w:rsidR="00E722C1">
          <w:rPr>
            <w:i/>
            <w:iCs/>
          </w:rPr>
          <w:t>KRAS</w:t>
        </w:r>
        <w:r w:rsidR="00E722C1">
          <w:t xml:space="preserve"> </w:t>
        </w:r>
      </w:ins>
      <w:ins w:id="323" w:author="Joshua Cook" w:date="2020-10-13T10:50:00Z">
        <w:r w:rsidR="00E722C1">
          <w:t>allele was the most likely (i.e. had the greatest probability</w:t>
        </w:r>
      </w:ins>
      <w:ins w:id="324" w:author="Joshua Cook" w:date="2020-10-13T10:51:00Z">
        <w:r w:rsidR="00E722C1">
          <w:t>; Fig. 2c</w:t>
        </w:r>
      </w:ins>
      <w:ins w:id="325" w:author="Joshua Cook" w:date="2020-10-13T10:50:00Z">
        <w:r w:rsidR="00E722C1">
          <w:t xml:space="preserve">). </w:t>
        </w:r>
      </w:ins>
      <w:ins w:id="326" w:author="Joshua Cook" w:date="2020-10-13T11:16:00Z">
        <w:r w:rsidR="00E472CB">
          <w:t xml:space="preserve">Overall, the proportion of tumor samples </w:t>
        </w:r>
      </w:ins>
      <w:ins w:id="327" w:author="Joshua Cook" w:date="2020-10-13T11:18:00Z">
        <w:r w:rsidR="00E472CB">
          <w:t xml:space="preserve">where the allele was correctly predicted from the </w:t>
        </w:r>
      </w:ins>
      <w:ins w:id="328" w:author="Joshua Cook" w:date="2020-10-13T11:19:00Z">
        <w:r w:rsidR="00E472CB">
          <w:t xml:space="preserve">calculated </w:t>
        </w:r>
        <w:r w:rsidR="00E472CB">
          <w:rPr>
            <w:i/>
            <w:iCs/>
          </w:rPr>
          <w:t xml:space="preserve">KRAS </w:t>
        </w:r>
        <w:r w:rsidR="00E472CB" w:rsidRPr="009E6D03">
          <w:t>allele probabilities</w:t>
        </w:r>
        <w:r w:rsidR="00E472CB">
          <w:rPr>
            <w:i/>
            <w:iCs/>
          </w:rPr>
          <w:t xml:space="preserve"> </w:t>
        </w:r>
      </w:ins>
      <w:ins w:id="329" w:author="Joshua Cook" w:date="2020-10-13T11:18:00Z">
        <w:r w:rsidR="00E472CB">
          <w:t xml:space="preserve">was small – only </w:t>
        </w:r>
        <w:r w:rsidR="00E472CB">
          <w:rPr>
            <w:i/>
            <w:iCs/>
          </w:rPr>
          <w:t xml:space="preserve">KRAS </w:t>
        </w:r>
        <w:r w:rsidR="00E472CB">
          <w:t>G12C in LUAD</w:t>
        </w:r>
      </w:ins>
      <w:ins w:id="330" w:author="Joshua Cook" w:date="2020-10-13T11:19:00Z">
        <w:r w:rsidR="00E472CB">
          <w:t xml:space="preserve"> was correct in over 40% of the tumor samples. </w:t>
        </w:r>
      </w:ins>
      <w:ins w:id="331" w:author="Joshua Cook" w:date="2020-10-13T11:21:00Z">
        <w:r w:rsidR="00E472CB">
          <w:t>For comparison</w:t>
        </w:r>
      </w:ins>
      <w:ins w:id="332" w:author="Joshua Cook" w:date="2020-10-13T11:22:00Z">
        <w:r w:rsidR="00E472CB">
          <w:t>,</w:t>
        </w:r>
      </w:ins>
      <w:ins w:id="333" w:author="Joshua Cook" w:date="2020-10-13T11:21:00Z">
        <w:r w:rsidR="00E472CB">
          <w:t xml:space="preserve"> the fraction of other </w:t>
        </w:r>
        <w:r w:rsidR="00E472CB">
          <w:rPr>
            <w:i/>
            <w:iCs/>
          </w:rPr>
          <w:t>KRAS</w:t>
        </w:r>
        <w:r w:rsidR="00E472CB">
          <w:t xml:space="preserve"> mutant samples </w:t>
        </w:r>
      </w:ins>
      <w:ins w:id="334" w:author="Joshua Cook" w:date="2020-10-13T11:22:00Z">
        <w:r w:rsidR="00E472CB">
          <w:t xml:space="preserve">and </w:t>
        </w:r>
        <w:r w:rsidR="00E472CB">
          <w:rPr>
            <w:i/>
            <w:iCs/>
          </w:rPr>
          <w:t>KRAS</w:t>
        </w:r>
        <w:r w:rsidR="00E472CB">
          <w:t xml:space="preserve"> WT samples predicted to have each particular </w:t>
        </w:r>
        <w:r w:rsidR="00E472CB">
          <w:rPr>
            <w:i/>
            <w:iCs/>
          </w:rPr>
          <w:t>KRAS</w:t>
        </w:r>
        <w:r w:rsidR="00E472CB">
          <w:t xml:space="preserve"> allele was calculated. </w:t>
        </w:r>
      </w:ins>
      <w:ins w:id="335" w:author="Joshua Cook" w:date="2020-10-13T10:53:00Z">
        <w:r w:rsidR="00E722C1">
          <w:t xml:space="preserve">Similar to </w:t>
        </w:r>
      </w:ins>
      <w:ins w:id="336" w:author="Joshua Cook" w:date="2020-10-14T09:01:00Z">
        <w:r w:rsidR="001F2477">
          <w:t xml:space="preserve">the </w:t>
        </w:r>
      </w:ins>
      <w:ins w:id="337" w:author="Joshua Cook" w:date="2020-10-14T09:02:00Z">
        <w:r w:rsidR="001F2477">
          <w:t>results of the prior</w:t>
        </w:r>
      </w:ins>
      <w:ins w:id="338" w:author="Joshua Cook" w:date="2020-10-13T10:53:00Z">
        <w:r w:rsidR="00E722C1">
          <w:t xml:space="preserve"> </w:t>
        </w:r>
      </w:ins>
      <w:ins w:id="339" w:author="Joshua Cook" w:date="2020-10-14T09:02:00Z">
        <w:r w:rsidR="001F2477">
          <w:t>analysis</w:t>
        </w:r>
      </w:ins>
      <w:ins w:id="340" w:author="Joshua Cook" w:date="2020-10-13T10:53:00Z">
        <w:r w:rsidR="00E722C1">
          <w:t>,</w:t>
        </w:r>
      </w:ins>
      <w:ins w:id="341" w:author="Joshua Cook" w:date="2020-10-13T10:57:00Z">
        <w:r w:rsidR="001058B8">
          <w:t xml:space="preserve"> for most </w:t>
        </w:r>
        <w:r w:rsidR="001058B8">
          <w:rPr>
            <w:i/>
            <w:iCs/>
          </w:rPr>
          <w:t>KRAS</w:t>
        </w:r>
        <w:r w:rsidR="001058B8">
          <w:t xml:space="preserve"> alleles,</w:t>
        </w:r>
      </w:ins>
      <w:ins w:id="342" w:author="Joshua Cook" w:date="2020-10-13T10:53:00Z">
        <w:r w:rsidR="00E722C1">
          <w:t xml:space="preserve"> there was little difference between </w:t>
        </w:r>
      </w:ins>
      <w:ins w:id="343" w:author="Joshua Cook" w:date="2020-10-13T10:55:00Z">
        <w:r w:rsidR="001058B8">
          <w:t xml:space="preserve">tumors samples with a particular </w:t>
        </w:r>
        <w:r w:rsidR="001058B8">
          <w:rPr>
            <w:i/>
            <w:iCs/>
          </w:rPr>
          <w:t>KRAS</w:t>
        </w:r>
        <w:r w:rsidR="001058B8">
          <w:t xml:space="preserve"> mutat</w:t>
        </w:r>
      </w:ins>
      <w:ins w:id="344" w:author="Joshua Cook" w:date="2020-10-13T10:56:00Z">
        <w:r w:rsidR="001058B8">
          <w:t xml:space="preserve">ion and samples with either another </w:t>
        </w:r>
        <w:r w:rsidR="001058B8">
          <w:rPr>
            <w:i/>
            <w:iCs/>
          </w:rPr>
          <w:t>KRAS</w:t>
        </w:r>
        <w:r w:rsidR="001058B8">
          <w:t xml:space="preserve"> mutant allele or WT </w:t>
        </w:r>
        <w:r w:rsidR="001058B8">
          <w:rPr>
            <w:i/>
            <w:iCs/>
          </w:rPr>
          <w:t>KRAS.</w:t>
        </w:r>
      </w:ins>
      <w:ins w:id="345" w:author="Joshua Cook" w:date="2020-10-13T11:04:00Z">
        <w:r w:rsidR="00C72CB4">
          <w:t xml:space="preserve"> </w:t>
        </w:r>
      </w:ins>
      <w:ins w:id="346" w:author="Joshua Cook" w:date="2020-10-13T11:20:00Z">
        <w:r w:rsidR="00E472CB">
          <w:t xml:space="preserve">This was true even for </w:t>
        </w:r>
        <w:r w:rsidR="00E472CB">
          <w:rPr>
            <w:i/>
            <w:iCs/>
          </w:rPr>
          <w:t>KRAS</w:t>
        </w:r>
        <w:r w:rsidR="00E472CB">
          <w:t xml:space="preserve"> G12C in LUAD</w:t>
        </w:r>
      </w:ins>
      <w:ins w:id="347" w:author="Joshua Cook" w:date="2020-10-16T12:42:00Z">
        <w:r w:rsidR="00CD2B80">
          <w:t>:</w:t>
        </w:r>
      </w:ins>
      <w:ins w:id="348" w:author="Joshua Cook" w:date="2020-10-13T11:20:00Z">
        <w:r w:rsidR="00E472CB">
          <w:t xml:space="preserve"> 40% of </w:t>
        </w:r>
      </w:ins>
      <w:ins w:id="349" w:author="Joshua Cook" w:date="2020-10-16T12:42:00Z">
        <w:r w:rsidR="00CD2B80">
          <w:t xml:space="preserve">tumors with a different </w:t>
        </w:r>
      </w:ins>
      <w:ins w:id="350" w:author="Joshua Cook" w:date="2020-10-13T11:20:00Z">
        <w:r w:rsidR="00E472CB">
          <w:rPr>
            <w:i/>
            <w:iCs/>
          </w:rPr>
          <w:t>KRAS</w:t>
        </w:r>
        <w:r w:rsidR="00E472CB">
          <w:t xml:space="preserve"> </w:t>
        </w:r>
      </w:ins>
      <w:ins w:id="351" w:author="Joshua Cook" w:date="2020-10-16T12:42:00Z">
        <w:r w:rsidR="00CD2B80">
          <w:t>mutation</w:t>
        </w:r>
      </w:ins>
      <w:ins w:id="352" w:author="Joshua Cook" w:date="2020-10-13T11:20:00Z">
        <w:r w:rsidR="00E472CB">
          <w:t xml:space="preserve"> were predicted to obtain a </w:t>
        </w:r>
        <w:r w:rsidR="00E472CB">
          <w:rPr>
            <w:i/>
            <w:iCs/>
          </w:rPr>
          <w:t>KRAS</w:t>
        </w:r>
        <w:r w:rsidR="00E472CB" w:rsidRPr="009E6D03">
          <w:t xml:space="preserve"> </w:t>
        </w:r>
        <w:r w:rsidR="00E472CB">
          <w:t>G12C allele.</w:t>
        </w:r>
      </w:ins>
      <w:ins w:id="353" w:author="Joshua Cook" w:date="2020-10-13T11:05:00Z">
        <w:r w:rsidR="00C72CB4">
          <w:t xml:space="preserve"> </w:t>
        </w:r>
      </w:ins>
    </w:p>
    <w:p w14:paraId="6098F201" w14:textId="2C18A79F" w:rsidR="00E0297D" w:rsidRPr="00C01861" w:rsidRDefault="00FD56C1" w:rsidP="00962C60">
      <w:pPr>
        <w:pStyle w:val="BodyText"/>
      </w:pPr>
      <w:del w:id="354" w:author="Joshua Cook" w:date="2020-10-06T08:45:00Z">
        <w:r w:rsidDel="00962C60">
          <w:delText>Thus, while it is likely</w:delText>
        </w:r>
      </w:del>
      <w:del w:id="355"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56" w:author="Joshua Cook" w:date="2020-10-14T09:02:00Z">
        <w:r w:rsidR="001F2477">
          <w:t xml:space="preserve">On a population level, the frequencies of the </w:t>
        </w:r>
        <w:r w:rsidR="001F2477" w:rsidRPr="001F2477">
          <w:rPr>
            <w:i/>
            <w:iCs/>
          </w:rPr>
          <w:t>KRAS</w:t>
        </w:r>
        <w:r w:rsidR="001F2477">
          <w:t xml:space="preserve"> </w:t>
        </w:r>
      </w:ins>
      <w:ins w:id="357" w:author="Joshua Cook" w:date="2020-10-14T09:06:00Z">
        <w:r w:rsidR="001F2477">
          <w:t>alleles</w:t>
        </w:r>
      </w:ins>
      <w:ins w:id="358" w:author="Joshua Cook" w:date="2020-10-14T09:03:00Z">
        <w:r w:rsidR="001F2477">
          <w:t xml:space="preserve"> </w:t>
        </w:r>
      </w:ins>
      <w:ins w:id="359" w:author="Joshua Cook" w:date="2020-10-14T09:04:00Z">
        <w:r w:rsidR="001F2477">
          <w:t>were</w:t>
        </w:r>
      </w:ins>
      <w:ins w:id="360" w:author="Joshua Cook" w:date="2020-10-14T09:03:00Z">
        <w:r w:rsidR="001F2477">
          <w:t xml:space="preserve"> </w:t>
        </w:r>
      </w:ins>
      <w:ins w:id="361" w:author="Joshua Cook" w:date="2020-10-14T09:17:00Z">
        <w:r w:rsidR="00100011">
          <w:t>relatively well</w:t>
        </w:r>
        <w:r w:rsidR="00796194">
          <w:t xml:space="preserve"> </w:t>
        </w:r>
      </w:ins>
      <w:ins w:id="362" w:author="Joshua Cook" w:date="2020-10-14T09:03:00Z">
        <w:r w:rsidR="001F2477">
          <w:t>estimated by the proportion of the</w:t>
        </w:r>
      </w:ins>
      <w:ins w:id="363" w:author="Joshua Cook" w:date="2020-10-14T09:06:00Z">
        <w:r w:rsidR="001F2477">
          <w:t xml:space="preserve"> specific</w:t>
        </w:r>
      </w:ins>
      <w:ins w:id="364" w:author="Joshua Cook" w:date="2020-10-14T09:03:00Z">
        <w:r w:rsidR="001F2477">
          <w:t xml:space="preserve"> trinucleotide mutation</w:t>
        </w:r>
      </w:ins>
      <w:ins w:id="365" w:author="Joshua Cook" w:date="2020-10-14T09:02:00Z">
        <w:r w:rsidR="001F2477">
          <w:t xml:space="preserve"> </w:t>
        </w:r>
      </w:ins>
      <w:ins w:id="366" w:author="Joshua Cook" w:date="2020-10-14T09:03:00Z">
        <w:r w:rsidR="001F2477">
          <w:t xml:space="preserve">throughout the genome. However, this </w:t>
        </w:r>
      </w:ins>
      <w:ins w:id="367" w:author="Joshua Cook" w:date="2020-10-14T09:04:00Z">
        <w:r w:rsidR="001F2477">
          <w:t xml:space="preserve">estimate did not reliably </w:t>
        </w:r>
      </w:ins>
      <w:ins w:id="368" w:author="Joshua Cook" w:date="2020-10-14T09:05:00Z">
        <w:r w:rsidR="001F2477">
          <w:t>predict</w:t>
        </w:r>
      </w:ins>
      <w:ins w:id="369" w:author="Joshua Cook" w:date="2020-10-14T09:04:00Z">
        <w:r w:rsidR="001F2477">
          <w:t xml:space="preserve"> which </w:t>
        </w:r>
      </w:ins>
      <w:ins w:id="370" w:author="Joshua Cook" w:date="2020-10-14T09:05:00Z">
        <w:r w:rsidR="001F2477">
          <w:rPr>
            <w:i/>
            <w:iCs/>
          </w:rPr>
          <w:t>KRAS</w:t>
        </w:r>
        <w:r w:rsidR="001F2477">
          <w:t xml:space="preserve"> mutation a</w:t>
        </w:r>
      </w:ins>
      <w:ins w:id="371" w:author="Joshua Cook" w:date="2020-10-14T09:06:00Z">
        <w:r w:rsidR="001F2477">
          <w:t>n individual</w:t>
        </w:r>
      </w:ins>
      <w:ins w:id="372" w:author="Joshua Cook" w:date="2020-10-14T09:05:00Z">
        <w:r w:rsidR="001F2477">
          <w:t xml:space="preserve"> </w:t>
        </w:r>
      </w:ins>
      <w:ins w:id="373" w:author="Joshua Cook" w:date="2020-10-14T09:04:00Z">
        <w:r w:rsidR="001F2477">
          <w:t>tumor sample</w:t>
        </w:r>
      </w:ins>
      <w:ins w:id="374" w:author="Joshua Cook" w:date="2020-10-14T09:05:00Z">
        <w:r w:rsidR="001F2477">
          <w:t xml:space="preserve"> would obtain</w:t>
        </w:r>
      </w:ins>
      <w:ins w:id="375" w:author="Joshua Cook" w:date="2020-10-14T09:07:00Z">
        <w:r w:rsidR="001F2477">
          <w:t>.</w:t>
        </w:r>
      </w:ins>
      <w:ins w:id="376" w:author="Joshua Cook" w:date="2020-10-14T09:10:00Z">
        <w:r w:rsidR="00C01861">
          <w:t xml:space="preserve"> </w:t>
        </w:r>
      </w:ins>
      <w:ins w:id="377" w:author="Joshua Cook" w:date="2020-10-14T09:09:00Z">
        <w:r w:rsidR="00C01861">
          <w:t xml:space="preserve">Taken together, these results indicate that the active mutational processes in a tissue contributed to which </w:t>
        </w:r>
        <w:r w:rsidR="00C01861">
          <w:rPr>
            <w:i/>
          </w:rPr>
          <w:t>KRAS</w:t>
        </w:r>
        <w:r w:rsidR="00C01861">
          <w:t xml:space="preserve"> mutation was gained, but they were not deterministic.</w:t>
        </w:r>
      </w:ins>
      <w:ins w:id="378" w:author="Joshua Cook" w:date="2020-10-14T09:10:00Z">
        <w:r w:rsidR="00C01861">
          <w:t xml:space="preserve"> Rather</w:t>
        </w:r>
      </w:ins>
      <w:r>
        <w:t xml:space="preserve">, </w:t>
      </w:r>
      <w:ins w:id="379" w:author="Joshua Cook" w:date="2020-09-02T16:15:00Z">
        <w:r w:rsidR="009D5517">
          <w:t xml:space="preserve">how </w:t>
        </w:r>
      </w:ins>
      <w:r>
        <w:t xml:space="preserve">the </w:t>
      </w:r>
      <w:del w:id="380" w:author="Joshua Cook" w:date="2020-10-14T13:40:00Z">
        <w:r w:rsidDel="008E3226">
          <w:delText xml:space="preserve">particular </w:delText>
        </w:r>
      </w:del>
      <w:ins w:id="381" w:author="Joshua Cook" w:date="2020-10-14T13:40:00Z">
        <w:r w:rsidR="008E3226">
          <w:t xml:space="preserve">unique </w:t>
        </w:r>
      </w:ins>
      <w:r>
        <w:t xml:space="preserve">biological properties of </w:t>
      </w:r>
      <w:del w:id="382" w:author="Joshua Cook" w:date="2020-10-14T13:44:00Z">
        <w:r w:rsidDel="008E3226">
          <w:delText xml:space="preserve">the </w:delText>
        </w:r>
      </w:del>
      <w:ins w:id="383" w:author="Joshua Cook" w:date="2020-10-14T13:44:00Z">
        <w:r w:rsidR="008E3226">
          <w:t xml:space="preserve">an </w:t>
        </w:r>
      </w:ins>
      <w:r>
        <w:t>allele</w:t>
      </w:r>
      <w:ins w:id="384" w:author="Joshua Cook" w:date="2020-10-14T13:44:00Z">
        <w:r w:rsidR="008E3226">
          <w:t xml:space="preserve"> </w:t>
        </w:r>
      </w:ins>
      <w:del w:id="385" w:author="Joshua Cook" w:date="2020-10-14T13:44:00Z">
        <w:r w:rsidDel="008E3226">
          <w:delText>s</w:delText>
        </w:r>
      </w:del>
      <w:ins w:id="386" w:author="Joshua Cook" w:date="2020-09-02T16:15:00Z">
        <w:r w:rsidR="009D5517">
          <w:t>interact with the pre-existing signaling context of the tissue</w:t>
        </w:r>
      </w:ins>
      <w:ins w:id="387" w:author="Joshua Cook" w:date="2020-10-14T13:40:00Z">
        <w:r w:rsidR="008E3226">
          <w:t>, often</w:t>
        </w:r>
      </w:ins>
      <w:ins w:id="388" w:author="Joshua Cook" w:date="2020-09-02T16:15:00Z">
        <w:r w:rsidR="009D5517">
          <w:t xml:space="preserve"> </w:t>
        </w:r>
      </w:ins>
      <w:ins w:id="389" w:author="Joshua Cook" w:date="2020-10-14T13:40:00Z">
        <w:r w:rsidR="008E3226">
          <w:t>modified by</w:t>
        </w:r>
      </w:ins>
      <w:ins w:id="390" w:author="Joshua Cook" w:date="2020-09-02T16:15:00Z">
        <w:r w:rsidR="009D5517">
          <w:t xml:space="preserve"> additiona</w:t>
        </w:r>
      </w:ins>
      <w:ins w:id="391" w:author="Joshua Cook" w:date="2020-09-02T16:16:00Z">
        <w:r w:rsidR="009D5517">
          <w:t>l mutational events</w:t>
        </w:r>
      </w:ins>
      <w:ins w:id="392" w:author="Joshua Cook" w:date="2020-10-14T13:40:00Z">
        <w:r w:rsidR="008E3226">
          <w:t>,</w:t>
        </w:r>
      </w:ins>
      <w:r>
        <w:t xml:space="preserve"> </w:t>
      </w:r>
      <w:ins w:id="393" w:author="Joshua Cook" w:date="2020-10-14T13:41:00Z">
        <w:r w:rsidR="008E3226">
          <w:t>is</w:t>
        </w:r>
      </w:ins>
      <w:ins w:id="394" w:author="Joshua Cook" w:date="2020-10-14T13:43:00Z">
        <w:r w:rsidR="008E3226">
          <w:t xml:space="preserve"> likely</w:t>
        </w:r>
      </w:ins>
      <w:ins w:id="395" w:author="Joshua Cook" w:date="2020-10-14T13:41:00Z">
        <w:r w:rsidR="008E3226">
          <w:t xml:space="preserve"> a </w:t>
        </w:r>
      </w:ins>
      <w:ins w:id="396" w:author="Joshua Cook" w:date="2020-10-14T13:42:00Z">
        <w:r w:rsidR="008E3226">
          <w:t>crucial fact</w:t>
        </w:r>
      </w:ins>
      <w:ins w:id="397" w:author="Joshua Cook" w:date="2020-10-14T13:43:00Z">
        <w:r w:rsidR="008E3226">
          <w:t>or in</w:t>
        </w:r>
      </w:ins>
      <w:ins w:id="398" w:author="Joshua Cook" w:date="2020-10-14T13:44:00Z">
        <w:r w:rsidR="008E3226">
          <w:t xml:space="preserve"> determining</w:t>
        </w:r>
      </w:ins>
      <w:ins w:id="399" w:author="Joshua Cook" w:date="2020-10-14T13:41:00Z">
        <w:r w:rsidR="008E3226">
          <w:t xml:space="preserve"> </w:t>
        </w:r>
      </w:ins>
      <w:del w:id="400" w:author="Joshua Cook" w:date="2020-09-02T16:16:00Z">
        <w:r w:rsidDel="009D5517">
          <w:delText>drive</w:delText>
        </w:r>
      </w:del>
      <w:r>
        <w:t xml:space="preserve"> </w:t>
      </w:r>
      <w:del w:id="401" w:author="Joshua Cook" w:date="2020-10-14T13:44:00Z">
        <w:r w:rsidDel="008E3226">
          <w:delText xml:space="preserve">their </w:delText>
        </w:r>
      </w:del>
      <w:ins w:id="402" w:author="Joshua Cook" w:date="2020-10-14T13:44:00Z">
        <w:r w:rsidR="008E3226">
          <w:t xml:space="preserve">its </w:t>
        </w:r>
      </w:ins>
      <w:del w:id="403" w:author="Joshua Cook" w:date="2020-09-02T16:15:00Z">
        <w:r w:rsidDel="009D5517">
          <w:delText>selection</w:delText>
        </w:r>
      </w:del>
      <w:ins w:id="404" w:author="Joshua Cook" w:date="2020-09-02T16:15:00Z">
        <w:r w:rsidR="009D5517">
          <w:t>frequency</w:t>
        </w:r>
      </w:ins>
      <w:ins w:id="405" w:author="Joshua Cook" w:date="2020-09-02T16:17:00Z">
        <w:r w:rsidR="009D5517">
          <w:t xml:space="preserve"> in cancer</w:t>
        </w:r>
      </w:ins>
      <w:ins w:id="406" w:author="Joshua Cook" w:date="2020-09-02T16:18:00Z">
        <w:r w:rsidR="009D5517">
          <w:t xml:space="preserve">. This </w:t>
        </w:r>
      </w:ins>
      <w:ins w:id="407" w:author="Joshua Cook" w:date="2020-10-05T15:20:00Z">
        <w:r w:rsidR="00E56414">
          <w:t>explanation</w:t>
        </w:r>
      </w:ins>
      <w:ins w:id="408" w:author="Joshua Cook" w:date="2020-10-14T13:45:00Z">
        <w:r w:rsidR="008E3226">
          <w:t xml:space="preserve"> for the </w:t>
        </w:r>
      </w:ins>
      <w:ins w:id="409" w:author="Joshua Cook" w:date="2020-10-14T13:48:00Z">
        <w:r w:rsidR="008E3226">
          <w:t xml:space="preserve">distribution </w:t>
        </w:r>
      </w:ins>
      <w:ins w:id="410" w:author="Joshua Cook" w:date="2020-10-14T13:46:00Z">
        <w:r w:rsidR="008E3226">
          <w:t xml:space="preserve">of </w:t>
        </w:r>
        <w:r w:rsidR="008E3226" w:rsidRPr="008E3226">
          <w:rPr>
            <w:i/>
            <w:iCs/>
          </w:rPr>
          <w:t>KRAS</w:t>
        </w:r>
        <w:r w:rsidR="008E3226">
          <w:t xml:space="preserve"> alleles</w:t>
        </w:r>
      </w:ins>
      <w:del w:id="411" w:author="Joshua Cook" w:date="2020-09-02T16:18:00Z">
        <w:r w:rsidDel="009D5517">
          <w:delText>,</w:delText>
        </w:r>
      </w:del>
      <w:r>
        <w:t xml:space="preserve"> warrant</w:t>
      </w:r>
      <w:ins w:id="412" w:author="Joshua Cook" w:date="2020-09-02T16:18:00Z">
        <w:r w:rsidR="009D5517">
          <w:t>ed</w:t>
        </w:r>
      </w:ins>
      <w:del w:id="413"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414" w:name="X670d48590497755420eb7ade7f0d07d38957bb7"/>
      <w:r>
        <w:lastRenderedPageBreak/>
        <w:t xml:space="preserve">The </w:t>
      </w:r>
      <w:r>
        <w:rPr>
          <w:i/>
        </w:rPr>
        <w:t>KRAS</w:t>
      </w:r>
      <w:r>
        <w:t xml:space="preserve"> alleles have distinct comutation networks.</w:t>
      </w:r>
      <w:bookmarkEnd w:id="414"/>
    </w:p>
    <w:p w14:paraId="32562779" w14:textId="1CD55A02"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FF00DF" w:rsidRPr="00FF00DF">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FF00DF" w:rsidRPr="00FF00DF">
            <w:rPr>
              <w:color w:val="000000"/>
              <w:vertAlign w:val="superscript"/>
            </w:rPr>
            <w:t>38,39</w:t>
          </w:r>
        </w:sdtContent>
      </w:sdt>
      <w:r>
        <w:t>.</w:t>
      </w:r>
    </w:p>
    <w:p w14:paraId="2E350920" w14:textId="164E03E9" w:rsidR="00E0297D" w:rsidRDefault="00FD56C1" w:rsidP="00AB030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FF00DF" w:rsidRPr="00FF00DF">
            <w:rPr>
              <w:color w:val="000000"/>
              <w:vertAlign w:val="superscript"/>
            </w:rPr>
            <w:t>40</w:t>
          </w:r>
        </w:sdtContent>
      </w:sdt>
      <w:r>
        <w:t xml:space="preserve"> to identify reduced rates of comutation (Supplementary Table 8).</w:t>
      </w:r>
      <w:ins w:id="415" w:author="Joshua Cook" w:date="2020-10-16T08:57:00Z">
        <w:r w:rsidR="00D90811">
          <w:t xml:space="preserve"> </w:t>
        </w:r>
      </w:ins>
      <w:commentRangeStart w:id="416"/>
      <w:ins w:id="417" w:author="Joshua Cook" w:date="2020-10-16T09:04:00Z">
        <w:r w:rsidR="00D90811">
          <w:t xml:space="preserve">To reduce the </w:t>
        </w:r>
      </w:ins>
      <w:ins w:id="418" w:author="Joshua Cook" w:date="2020-10-16T09:05:00Z">
        <w:r w:rsidR="00D90811">
          <w:t xml:space="preserve">number of </w:t>
        </w:r>
      </w:ins>
      <w:ins w:id="419" w:author="Joshua Cook" w:date="2020-10-16T09:04:00Z">
        <w:r w:rsidR="00D90811">
          <w:t xml:space="preserve">false positive interactions, </w:t>
        </w:r>
      </w:ins>
      <w:ins w:id="420" w:author="Joshua Cook" w:date="2020-10-16T09:05:00Z">
        <w:r w:rsidR="00D90811">
          <w:t>multiple filters were app</w:t>
        </w:r>
      </w:ins>
      <w:ins w:id="421" w:author="Joshua Cook" w:date="2020-10-16T09:06:00Z">
        <w:r w:rsidR="00D90811">
          <w:t xml:space="preserve">lied to restrict which genes were tested, including </w:t>
        </w:r>
      </w:ins>
      <w:ins w:id="422" w:author="Joshua Cook" w:date="2020-10-16T09:04:00Z">
        <w:r w:rsidR="00D90811">
          <w:t>o</w:t>
        </w:r>
      </w:ins>
      <w:ins w:id="423" w:author="Joshua Cook" w:date="2020-10-16T09:03:00Z">
        <w:r w:rsidR="00D90811">
          <w:t xml:space="preserve">nly </w:t>
        </w:r>
      </w:ins>
      <w:ins w:id="424" w:author="Joshua Cook" w:date="2020-10-16T09:06:00Z">
        <w:r w:rsidR="00D90811">
          <w:t xml:space="preserve">testing for </w:t>
        </w:r>
      </w:ins>
      <w:ins w:id="425" w:author="Joshua Cook" w:date="2020-10-16T09:07:00Z">
        <w:r w:rsidR="002038EB">
          <w:t xml:space="preserve">increased or reduced </w:t>
        </w:r>
      </w:ins>
      <w:ins w:id="426" w:author="Joshua Cook" w:date="2020-10-16T09:06:00Z">
        <w:r w:rsidR="00D90811">
          <w:t xml:space="preserve">comutation interactions with </w:t>
        </w:r>
      </w:ins>
      <w:ins w:id="427" w:author="Joshua Cook" w:date="2020-10-16T09:03:00Z">
        <w:r w:rsidR="00D90811">
          <w:t xml:space="preserve">genes mutated in at least 1% or 2% of </w:t>
        </w:r>
      </w:ins>
      <w:ins w:id="428" w:author="Joshua Cook" w:date="2020-10-16T09:04:00Z">
        <w:r w:rsidR="00D90811">
          <w:t>tumor</w:t>
        </w:r>
      </w:ins>
      <w:ins w:id="429" w:author="Joshua Cook" w:date="2020-10-16T09:07:00Z">
        <w:r w:rsidR="00D90811">
          <w:t xml:space="preserve"> samples</w:t>
        </w:r>
      </w:ins>
      <w:ins w:id="430" w:author="Joshua Cook" w:date="2020-10-16T09:04:00Z">
        <w:r w:rsidR="00D90811">
          <w:t xml:space="preserve"> of a cancer type, </w:t>
        </w:r>
      </w:ins>
      <w:ins w:id="431" w:author="Joshua Cook" w:date="2020-10-16T09:05:00Z">
        <w:r w:rsidR="00D90811">
          <w:t>respectively</w:t>
        </w:r>
      </w:ins>
      <w:ins w:id="432" w:author="Joshua Cook" w:date="2020-10-16T09:08:00Z">
        <w:r w:rsidR="002038EB">
          <w:t xml:space="preserve"> (see Methods for complete details)</w:t>
        </w:r>
      </w:ins>
      <w:ins w:id="433" w:author="Joshua Cook" w:date="2020-10-16T09:04:00Z">
        <w:r w:rsidR="00D90811">
          <w:t>.</w:t>
        </w:r>
      </w:ins>
      <w:ins w:id="434" w:author="Joshua Cook" w:date="2020-10-16T09:07:00Z">
        <w:r w:rsidR="002038EB">
          <w:t xml:space="preserve"> </w:t>
        </w:r>
      </w:ins>
      <w:ins w:id="435" w:author="Joshua Cook" w:date="2020-10-16T09:08:00Z">
        <w:r w:rsidR="002038EB">
          <w:t xml:space="preserve">A p-value cutoff of 0.01 was used to determine which interactions </w:t>
        </w:r>
      </w:ins>
      <w:ins w:id="436" w:author="Joshua Cook" w:date="2020-10-16T09:09:00Z">
        <w:r w:rsidR="002038EB">
          <w:t>were</w:t>
        </w:r>
      </w:ins>
      <w:ins w:id="437" w:author="Joshua Cook" w:date="2020-10-16T09:08:00Z">
        <w:r w:rsidR="002038EB">
          <w:t xml:space="preserve"> statistica</w:t>
        </w:r>
      </w:ins>
      <w:ins w:id="438" w:author="Joshua Cook" w:date="2020-10-16T09:09:00Z">
        <w:r w:rsidR="002038EB">
          <w:t>lly significant.</w:t>
        </w:r>
        <w:commentRangeEnd w:id="416"/>
        <w:r w:rsidR="002038EB">
          <w:rPr>
            <w:rStyle w:val="CommentReference"/>
            <w:rFonts w:asciiTheme="minorHAnsi" w:eastAsia="MS Mincho" w:hAnsiTheme="minorHAnsi"/>
            <w:color w:val="auto"/>
          </w:rPr>
          <w:commentReference w:id="416"/>
        </w:r>
      </w:ins>
      <w:ins w:id="439" w:author="Joshua Cook" w:date="2020-10-15T15:14:00Z">
        <w:r w:rsidR="001704A8">
          <w:t xml:space="preserve"> </w:t>
        </w:r>
      </w:ins>
      <w:commentRangeStart w:id="440"/>
      <w:ins w:id="441" w:author="Joshua Cook" w:date="2020-10-15T15:15:00Z">
        <w:r w:rsidR="008B6610">
          <w:t>Many of t</w:t>
        </w:r>
      </w:ins>
      <w:ins w:id="442" w:author="Joshua Cook" w:date="2020-10-15T15:14:00Z">
        <w:r w:rsidR="001704A8">
          <w:t xml:space="preserve">he comutation interactions </w:t>
        </w:r>
        <w:r w:rsidR="008B6610">
          <w:t>identified from this allele-specific a</w:t>
        </w:r>
      </w:ins>
      <w:ins w:id="443" w:author="Joshua Cook" w:date="2020-10-15T15:15:00Z">
        <w:r w:rsidR="008B6610">
          <w:t xml:space="preserve">nalysis were not </w:t>
        </w:r>
      </w:ins>
      <w:ins w:id="444" w:author="Joshua Cook" w:date="2020-10-16T08:57:00Z">
        <w:r w:rsidR="00D90811">
          <w:t>identified</w:t>
        </w:r>
      </w:ins>
      <w:ins w:id="445" w:author="Joshua Cook" w:date="2020-10-15T15:15:00Z">
        <w:r w:rsidR="008B6610">
          <w:t xml:space="preserve"> from an analysis that </w:t>
        </w:r>
      </w:ins>
      <w:ins w:id="446" w:author="Joshua Cook" w:date="2020-10-16T13:59:00Z">
        <w:r w:rsidR="000D1311">
          <w:t>disregarded</w:t>
        </w:r>
      </w:ins>
      <w:ins w:id="447" w:author="Joshua Cook" w:date="2020-10-15T15:16:00Z">
        <w:r w:rsidR="008B6610">
          <w:t xml:space="preserve"> the </w:t>
        </w:r>
        <w:r w:rsidR="008B6610">
          <w:rPr>
            <w:i/>
            <w:iCs/>
          </w:rPr>
          <w:t>KRAS</w:t>
        </w:r>
        <w:r w:rsidR="008B6610">
          <w:t xml:space="preserve"> </w:t>
        </w:r>
      </w:ins>
      <w:ins w:id="448" w:author="Joshua Cook" w:date="2020-10-16T14:00:00Z">
        <w:r w:rsidR="000D1311">
          <w:t>allele</w:t>
        </w:r>
      </w:ins>
      <w:ins w:id="449" w:author="Joshua Cook" w:date="2020-10-15T15:16:00Z">
        <w:r w:rsidR="008B6610">
          <w:t xml:space="preserve"> (Supplementary Fig. 5).</w:t>
        </w:r>
      </w:ins>
      <w:r>
        <w:t xml:space="preserve"> </w:t>
      </w:r>
      <w:commentRangeEnd w:id="440"/>
      <w:r w:rsidR="008B6610">
        <w:rPr>
          <w:rStyle w:val="CommentReference"/>
          <w:rFonts w:asciiTheme="minorHAnsi" w:eastAsia="MS Mincho" w:hAnsiTheme="minorHAnsi"/>
          <w:color w:val="auto"/>
        </w:rPr>
        <w:commentReference w:id="440"/>
      </w:r>
      <w:r>
        <w:t xml:space="preserve">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50" w:author="Joshua Cook" w:date="2020-09-03T12:22:00Z">
        <w:r w:rsidR="00ED53B9">
          <w:rPr>
            <w:iCs/>
          </w:rPr>
          <w:t xml:space="preserve"> </w:t>
        </w:r>
        <w:commentRangeStart w:id="451"/>
        <w:r w:rsidR="00ED53B9">
          <w:rPr>
            <w:iCs/>
          </w:rPr>
          <w:t>(primarily V600E mutations)</w:t>
        </w:r>
      </w:ins>
      <w:r>
        <w:t xml:space="preserve">, </w:t>
      </w:r>
      <w:r>
        <w:rPr>
          <w:i/>
        </w:rPr>
        <w:t>APC</w:t>
      </w:r>
      <w:ins w:id="452" w:author="Joshua Cook" w:date="2020-09-03T12:22:00Z">
        <w:r w:rsidR="00ED53B9">
          <w:rPr>
            <w:i/>
          </w:rPr>
          <w:t xml:space="preserve"> </w:t>
        </w:r>
        <w:r w:rsidR="00ED53B9">
          <w:rPr>
            <w:iCs/>
          </w:rPr>
          <w:t>(mostly nonsense truncating mutations)</w:t>
        </w:r>
      </w:ins>
      <w:r>
        <w:t xml:space="preserve">, and </w:t>
      </w:r>
      <w:r>
        <w:rPr>
          <w:i/>
        </w:rPr>
        <w:t>TP53</w:t>
      </w:r>
      <w:ins w:id="453" w:author="Joshua Cook" w:date="2020-09-03T12:23:00Z">
        <w:r w:rsidR="00ED53B9">
          <w:rPr>
            <w:iCs/>
          </w:rPr>
          <w:t xml:space="preserve"> (primarily </w:t>
        </w:r>
      </w:ins>
      <w:ins w:id="454" w:author="Joshua Cook" w:date="2020-10-16T14:00:00Z">
        <w:r w:rsidR="00316500">
          <w:rPr>
            <w:iCs/>
          </w:rPr>
          <w:t xml:space="preserve">mutations </w:t>
        </w:r>
        <w:del w:id="455" w:author="Giorgio Melloni" w:date="2020-10-22T17:24:00Z">
          <w:r w:rsidR="00316500" w:rsidDel="00797FB8">
            <w:rPr>
              <w:iCs/>
            </w:rPr>
            <w:delText xml:space="preserve">were </w:delText>
          </w:r>
        </w:del>
      </w:ins>
      <w:ins w:id="456" w:author="Joshua Cook" w:date="2020-09-03T12:23:00Z">
        <w:r w:rsidR="00ED53B9">
          <w:rPr>
            <w:iCs/>
          </w:rPr>
          <w:t xml:space="preserve">found in </w:t>
        </w:r>
      </w:ins>
      <w:ins w:id="457" w:author="Joshua Cook" w:date="2020-10-16T14:00:00Z">
        <w:r w:rsidR="00316500">
          <w:rPr>
            <w:iCs/>
          </w:rPr>
          <w:t xml:space="preserve">the </w:t>
        </w:r>
      </w:ins>
      <w:ins w:id="458" w:author="Joshua Cook" w:date="2020-09-03T12:23:00Z">
        <w:r w:rsidR="00ED53B9">
          <w:rPr>
            <w:iCs/>
          </w:rPr>
          <w:t xml:space="preserve">sequence encoding the DNA binding domain of </w:t>
        </w:r>
        <w:r w:rsidR="00ED53B9">
          <w:rPr>
            <w:iCs/>
          </w:rPr>
          <w:lastRenderedPageBreak/>
          <w:t>the protein)</w:t>
        </w:r>
      </w:ins>
      <w:commentRangeEnd w:id="451"/>
      <w:ins w:id="459" w:author="Joshua Cook" w:date="2020-10-15T15:18:00Z">
        <w:r w:rsidR="008B6610">
          <w:rPr>
            <w:rStyle w:val="CommentReference"/>
            <w:rFonts w:asciiTheme="minorHAnsi" w:eastAsia="MS Mincho" w:hAnsiTheme="minorHAnsi"/>
            <w:color w:val="auto"/>
          </w:rPr>
          <w:commentReference w:id="451"/>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2647231C" w:rsidR="00FB7D48" w:rsidRDefault="00FD56C1" w:rsidP="00AB0309">
      <w:pPr>
        <w:pStyle w:val="BodyText"/>
        <w:rPr>
          <w:ins w:id="460"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FF00DF" w:rsidRPr="00FF00DF">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FF00DF" w:rsidRPr="00FF00DF">
            <w:rPr>
              <w:color w:val="000000"/>
              <w:vertAlign w:val="superscript"/>
            </w:rPr>
            <w:t>41,42</w:t>
          </w:r>
        </w:sdtContent>
      </w:sdt>
      <w:r>
        <w:t>,</w:t>
      </w:r>
      <w:r w:rsidR="00D33C2A">
        <w:t xml:space="preserve"> </w:t>
      </w:r>
      <w:r>
        <w:t>or are known oncogenes</w:t>
      </w:r>
      <w:ins w:id="461" w:author="Joshua Cook" w:date="2020-09-01T12:54:00Z">
        <w:r w:rsidR="00693E84">
          <w:t xml:space="preserve"> </w:t>
        </w:r>
        <w:commentRangeStart w:id="462"/>
        <w:r w:rsidR="00693E84">
          <w:t>or tumor suppressor genes</w:t>
        </w:r>
      </w:ins>
      <w:commentRangeEnd w:id="462"/>
      <w:ins w:id="463" w:author="Joshua Cook" w:date="2020-10-16T14:01:00Z">
        <w:r w:rsidR="00316500">
          <w:t xml:space="preserve"> </w:t>
        </w:r>
      </w:ins>
      <w:ins w:id="464" w:author="Joshua Cook" w:date="2020-10-15T15:19:00Z">
        <w:r w:rsidR="008B6610">
          <w:rPr>
            <w:rStyle w:val="CommentReference"/>
            <w:rFonts w:asciiTheme="minorHAnsi" w:eastAsia="MS Mincho" w:hAnsiTheme="minorHAnsi"/>
            <w:color w:val="auto"/>
          </w:rPr>
          <w:commentReference w:id="462"/>
        </w:r>
      </w:ins>
      <w:sdt>
        <w:sdtPr>
          <w:rPr>
            <w:color w:val="000000"/>
            <w:vertAlign w:val="superscript"/>
          </w:rPr>
          <w:tag w:val="MENDELEY_CITATION_9c7e6a73-9403-487e-881c-ac4087bc7a68"/>
          <w:id w:val="-1187362635"/>
          <w:placeholder>
            <w:docPart w:val="DefaultPlaceholder_-1854013440"/>
          </w:placeholder>
        </w:sdtPr>
        <w:sdtContent>
          <w:r w:rsidR="00FF00DF" w:rsidRPr="00FF00DF">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FF00DF" w:rsidRPr="00FF00DF">
            <w:rPr>
              <w:color w:val="000000"/>
              <w:vertAlign w:val="superscript"/>
            </w:rPr>
            <w:t>34,36,37,45–52</w:t>
          </w:r>
        </w:sdtContent>
      </w:sdt>
      <w:r>
        <w:t xml:space="preserve">. </w:t>
      </w:r>
      <w:commentRangeStart w:id="465"/>
      <w:ins w:id="466"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67" w:author="Joshua Cook" w:date="2020-09-03T12:25:00Z">
        <w:r w:rsidR="00ED53B9">
          <w:t xml:space="preserve">s, each </w:t>
        </w:r>
      </w:ins>
      <w:ins w:id="468" w:author="Joshua Cook" w:date="2020-09-03T13:33:00Z">
        <w:r w:rsidR="00033A6A">
          <w:t>likely</w:t>
        </w:r>
      </w:ins>
      <w:ins w:id="469" w:author="Joshua Cook" w:date="2020-09-03T12:25:00Z">
        <w:r w:rsidR="00ED53B9">
          <w:t xml:space="preserve"> having slightly different effects on hyperactivation of the protein. </w:t>
        </w:r>
      </w:ins>
      <w:commentRangeStart w:id="470"/>
      <w:commentRangeStart w:id="471"/>
      <w:ins w:id="472" w:author="Joshua Cook" w:date="2020-09-03T13:32:00Z">
        <w:r w:rsidR="00033A6A">
          <w:t>However</w:t>
        </w:r>
      </w:ins>
      <w:ins w:id="473" w:author="Joshua Cook" w:date="2020-09-03T12:25:00Z">
        <w:r w:rsidR="00ED53B9">
          <w:t>, specifically test</w:t>
        </w:r>
      </w:ins>
      <w:ins w:id="474" w:author="Joshua Cook" w:date="2020-09-03T13:32:00Z">
        <w:r w:rsidR="00033A6A">
          <w:t>ing</w:t>
        </w:r>
      </w:ins>
      <w:ins w:id="475" w:author="Joshua Cook" w:date="2020-09-03T12:26:00Z">
        <w:r w:rsidR="00ED53B9">
          <w:t xml:space="preserve"> for comutation between </w:t>
        </w:r>
        <w:r w:rsidR="00ED53B9">
          <w:rPr>
            <w:i/>
            <w:iCs/>
          </w:rPr>
          <w:t>KRAS</w:t>
        </w:r>
        <w:r w:rsidR="00ED53B9">
          <w:t xml:space="preserve"> alleles and </w:t>
        </w:r>
      </w:ins>
      <w:ins w:id="476" w:author="Joshua Cook" w:date="2020-09-03T12:27:00Z">
        <w:r w:rsidR="00ED53B9">
          <w:t xml:space="preserve">the most common </w:t>
        </w:r>
      </w:ins>
      <w:ins w:id="477" w:author="Joshua Cook" w:date="2020-09-03T12:26:00Z">
        <w:r w:rsidR="00ED53B9">
          <w:rPr>
            <w:i/>
            <w:iCs/>
          </w:rPr>
          <w:t>PIK3CA</w:t>
        </w:r>
      </w:ins>
      <w:ins w:id="478" w:author="Joshua Cook" w:date="2020-09-03T12:24:00Z">
        <w:r w:rsidR="00ED53B9">
          <w:t xml:space="preserve"> </w:t>
        </w:r>
      </w:ins>
      <w:ins w:id="479" w:author="Joshua Cook" w:date="2020-09-03T12:27:00Z">
        <w:r w:rsidR="00ED53B9">
          <w:t>mutations</w:t>
        </w:r>
      </w:ins>
      <w:ins w:id="480" w:author="Joshua Cook" w:date="2020-09-03T13:32:00Z">
        <w:r w:rsidR="00033A6A">
          <w:t xml:space="preserve"> did not reveal </w:t>
        </w:r>
      </w:ins>
      <w:ins w:id="481" w:author="Joshua Cook" w:date="2020-09-03T13:33:00Z">
        <w:r w:rsidR="00033A6A">
          <w:t xml:space="preserve">any </w:t>
        </w:r>
      </w:ins>
      <w:ins w:id="482" w:author="Joshua Cook" w:date="2020-09-03T13:32:00Z">
        <w:r w:rsidR="00033A6A">
          <w:t xml:space="preserve">strong </w:t>
        </w:r>
      </w:ins>
      <w:ins w:id="483" w:author="Joshua Cook" w:date="2020-09-03T13:33:00Z">
        <w:r w:rsidR="00033A6A">
          <w:t>preferences for</w:t>
        </w:r>
      </w:ins>
      <w:ins w:id="484" w:author="Joshua Cook" w:date="2020-09-03T13:34:00Z">
        <w:r w:rsidR="00033A6A">
          <w:t xml:space="preserve"> </w:t>
        </w:r>
      </w:ins>
      <w:ins w:id="485" w:author="Joshua Cook" w:date="2020-09-03T13:35:00Z">
        <w:r w:rsidR="00033A6A">
          <w:t>particular</w:t>
        </w:r>
      </w:ins>
      <w:ins w:id="486" w:author="Joshua Cook" w:date="2020-09-03T13:33:00Z">
        <w:r w:rsidR="00033A6A">
          <w:t xml:space="preserve"> activating </w:t>
        </w:r>
        <w:r w:rsidR="00033A6A">
          <w:rPr>
            <w:i/>
            <w:iCs/>
          </w:rPr>
          <w:t>PIK3CA</w:t>
        </w:r>
        <w:r w:rsidR="00033A6A">
          <w:t xml:space="preserve"> mutations</w:t>
        </w:r>
      </w:ins>
      <w:ins w:id="487" w:author="Joshua Cook" w:date="2020-09-03T12:27:00Z">
        <w:r w:rsidR="00ED53B9">
          <w:t>.</w:t>
        </w:r>
      </w:ins>
      <w:commentRangeEnd w:id="465"/>
      <w:ins w:id="488" w:author="Joshua Cook" w:date="2020-10-15T15:19:00Z">
        <w:r w:rsidR="008B6610">
          <w:rPr>
            <w:rStyle w:val="CommentReference"/>
            <w:rFonts w:asciiTheme="minorHAnsi" w:eastAsia="MS Mincho" w:hAnsiTheme="minorHAnsi"/>
            <w:color w:val="auto"/>
          </w:rPr>
          <w:commentReference w:id="465"/>
        </w:r>
      </w:ins>
      <w:commentRangeEnd w:id="470"/>
      <w:r w:rsidR="006A3C00">
        <w:rPr>
          <w:rStyle w:val="CommentReference"/>
          <w:rFonts w:asciiTheme="minorHAnsi" w:eastAsia="MS Mincho" w:hAnsiTheme="minorHAnsi"/>
          <w:color w:val="auto"/>
        </w:rPr>
        <w:commentReference w:id="470"/>
      </w:r>
      <w:commentRangeEnd w:id="471"/>
      <w:r w:rsidR="00034800">
        <w:rPr>
          <w:rStyle w:val="CommentReference"/>
          <w:rFonts w:asciiTheme="minorHAnsi" w:eastAsia="MS Mincho" w:hAnsiTheme="minorHAnsi"/>
          <w:color w:val="auto"/>
        </w:rPr>
        <w:commentReference w:id="471"/>
      </w:r>
      <w:ins w:id="489" w:author="Joshua Cook" w:date="2020-09-03T12:27:00Z">
        <w:r w:rsidR="00ED53B9">
          <w:t xml:space="preserve"> </w:t>
        </w:r>
      </w:ins>
    </w:p>
    <w:p w14:paraId="43ABE4FF" w14:textId="121ABCCC" w:rsidR="00E0297D" w:rsidRDefault="00FD56C1" w:rsidP="00AB0309">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90"/>
      <w:ins w:id="491" w:author="Joshua Cook" w:date="2020-09-03T12:37:00Z">
        <w:r w:rsidR="00FB7D48">
          <w:rPr>
            <w:i/>
            <w:iCs/>
          </w:rPr>
          <w:t>KRAS</w:t>
        </w:r>
        <w:r w:rsidR="00FB7D48">
          <w:t xml:space="preserve"> G12V </w:t>
        </w:r>
      </w:ins>
      <w:ins w:id="492" w:author="Joshua Cook" w:date="2020-09-03T12:38:00Z">
        <w:r w:rsidR="00FB7D48">
          <w:t xml:space="preserve">had an increased rate of comutation with </w:t>
        </w:r>
        <w:r w:rsidR="00FB7D48">
          <w:rPr>
            <w:i/>
            <w:iCs/>
          </w:rPr>
          <w:t>TCF7L</w:t>
        </w:r>
      </w:ins>
      <w:ins w:id="493" w:author="Joshua Cook" w:date="2020-09-03T12:58:00Z">
        <w:r w:rsidR="00AD7434">
          <w:rPr>
            <w:i/>
            <w:iCs/>
          </w:rPr>
          <w:t>2</w:t>
        </w:r>
      </w:ins>
      <w:ins w:id="494" w:author="Joshua Cook" w:date="2020-10-16T14:03:00Z">
        <w:r w:rsidR="00316500">
          <w:t>,</w:t>
        </w:r>
      </w:ins>
      <w:ins w:id="495" w:author="Joshua Cook" w:date="2020-09-03T13:36:00Z">
        <w:r w:rsidR="00033A6A">
          <w:t xml:space="preserve"> which encodes TCF4</w:t>
        </w:r>
      </w:ins>
      <w:ins w:id="496" w:author="Joshua Cook" w:date="2020-09-03T13:43:00Z">
        <w:r w:rsidR="005630E7">
          <w:t xml:space="preserve">, a regulator of </w:t>
        </w:r>
        <w:proofErr w:type="spellStart"/>
        <w:r w:rsidR="005630E7">
          <w:t>Wnt</w:t>
        </w:r>
        <w:proofErr w:type="spellEnd"/>
        <w:r w:rsidR="005630E7">
          <w:t xml:space="preserve"> </w:t>
        </w:r>
      </w:ins>
      <w:ins w:id="497" w:author="Joshua Cook" w:date="2020-09-03T13:44:00Z">
        <w:r w:rsidR="00564332">
          <w:t>signaling</w:t>
        </w:r>
      </w:ins>
      <w:ins w:id="498" w:author="Joshua Cook" w:date="2020-09-03T14:42:00Z">
        <w:r w:rsidR="00EF4991">
          <w:t xml:space="preserve"> often dysregulated in COAD</w:t>
        </w:r>
      </w:ins>
      <w:ins w:id="499" w:author="Joshua Cook" w:date="2020-09-03T13:43:00Z">
        <w:r w:rsidR="00564332">
          <w:t xml:space="preserve"> </w:t>
        </w:r>
      </w:ins>
      <w:customXmlInsRangeStart w:id="500"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500"/>
          <w:r w:rsidR="00FF00DF" w:rsidRPr="00FF00DF">
            <w:rPr>
              <w:color w:val="000000"/>
              <w:vertAlign w:val="superscript"/>
            </w:rPr>
            <w:t>52–54</w:t>
          </w:r>
          <w:customXmlInsRangeStart w:id="501" w:author="Joshua Cook" w:date="2020-09-03T14:48:00Z"/>
        </w:sdtContent>
      </w:sdt>
      <w:customXmlInsRangeEnd w:id="501"/>
      <w:ins w:id="502" w:author="Joshua Cook" w:date="2020-09-03T14:36:00Z">
        <w:r w:rsidR="00EF4991">
          <w:t>, specifically the R488C mutation</w:t>
        </w:r>
      </w:ins>
      <w:ins w:id="503" w:author="Joshua Cook" w:date="2020-09-03T13:44:00Z">
        <w:r w:rsidR="00564332">
          <w:t>.</w:t>
        </w:r>
      </w:ins>
      <w:ins w:id="504" w:author="Joshua Cook" w:date="2020-09-03T12:37:00Z">
        <w:r w:rsidR="00FB7D48">
          <w:t xml:space="preserve"> </w:t>
        </w:r>
      </w:ins>
      <w:commentRangeEnd w:id="490"/>
      <w:ins w:id="505" w:author="Joshua Cook" w:date="2020-10-15T15:20:00Z">
        <w:r w:rsidR="008B6610">
          <w:rPr>
            <w:rStyle w:val="CommentReference"/>
            <w:rFonts w:asciiTheme="minorHAnsi" w:eastAsia="MS Mincho" w:hAnsiTheme="minorHAnsi"/>
            <w:color w:val="auto"/>
          </w:rPr>
          <w:commentReference w:id="490"/>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a 14-3-3 scaffolding protein implicated in modulating many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FF00DF" w:rsidRPr="00FF00DF">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lastRenderedPageBreak/>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FF00DF" w:rsidRPr="00FF00DF">
            <w:rPr>
              <w:color w:val="000000"/>
              <w:vertAlign w:val="superscript"/>
            </w:rPr>
            <w:t>56,57</w:t>
          </w:r>
        </w:sdtContent>
      </w:sdt>
      <w:r w:rsidR="00114488">
        <w:t>.</w:t>
      </w:r>
    </w:p>
    <w:p w14:paraId="347CD258" w14:textId="3EBB0909" w:rsidR="00E0297D" w:rsidRDefault="00FD56C1" w:rsidP="00AB0309">
      <w:pPr>
        <w:pStyle w:val="BodyText"/>
      </w:pPr>
      <w:r>
        <w:t xml:space="preserve">The </w:t>
      </w:r>
      <w:r>
        <w:rPr>
          <w:i/>
        </w:rPr>
        <w:t>KRAS</w:t>
      </w:r>
      <w:r>
        <w:t xml:space="preserve"> allele-specific comutation network uncovered in LUAD was far larger than that of COAD (</w:t>
      </w:r>
      <w:r w:rsidR="00761EF9">
        <w:t xml:space="preserve">Supplementary Fig. </w:t>
      </w:r>
      <w:ins w:id="506" w:author="Joshua Cook" w:date="2020-10-16T09:50:00Z">
        <w:r w:rsidR="00D07981">
          <w:t>6</w:t>
        </w:r>
      </w:ins>
      <w:del w:id="507" w:author="Joshua Cook" w:date="2020-10-16T09:50:00Z">
        <w:r w:rsidR="00761EF9" w:rsidDel="00D07981">
          <w:delText>3</w:delText>
        </w:r>
      </w:del>
      <w:ins w:id="508"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509" w:author="Joshua Cook" w:date="2020-10-16T09:50:00Z">
        <w:r w:rsidR="00D07981">
          <w:t>6</w:t>
        </w:r>
      </w:ins>
      <w:del w:id="510" w:author="Joshua Cook" w:date="2020-10-16T09:50:00Z">
        <w:r w:rsidR="00761EF9" w:rsidDel="00D07981">
          <w:delText>3</w:delText>
        </w:r>
      </w:del>
      <w:ins w:id="511"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512" w:author="Joshua Cook" w:date="2020-10-16T14:05:00Z">
        <w:r w:rsidDel="00316500">
          <w:delText xml:space="preserve"> (Fig. </w:delText>
        </w:r>
        <w:r w:rsidR="007C25F7" w:rsidRPr="00B24ECC" w:rsidDel="00316500">
          <w:delText>3</w:delText>
        </w:r>
        <w:r w:rsidDel="00316500">
          <w:delText>)</w:delText>
        </w:r>
      </w:del>
      <w:r>
        <w:t>.</w:t>
      </w:r>
    </w:p>
    <w:p w14:paraId="339E4D4A" w14:textId="07A354FC"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FF00DF" w:rsidRPr="00FF00DF">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FF00DF" w:rsidRPr="00FF00DF">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513" w:author="Joshua Cook" w:date="2020-10-16T14:05:00Z">
        <w:r w:rsidR="00316500">
          <w:t>7</w:t>
        </w:r>
      </w:ins>
      <w:del w:id="514"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515" w:author="Joshua Cook" w:date="2020-10-16T14:06:00Z">
        <w:r w:rsidR="00316500" w:rsidRPr="00316500">
          <w:t xml:space="preserve"> </w:t>
        </w:r>
        <w:commentRangeStart w:id="516"/>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 xml:space="preserve">utaneous </w:t>
        </w:r>
        <w:r w:rsidR="00316500" w:rsidRPr="00B96823">
          <w:lastRenderedPageBreak/>
          <w:t>melanoma</w:t>
        </w:r>
      </w:ins>
      <w:customXmlInsRangeStart w:id="517"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517"/>
          <w:ins w:id="518" w:author="Joshua Cook" w:date="2020-10-16T14:06:00Z">
            <w:r w:rsidR="00316500" w:rsidRPr="00FF00DF">
              <w:rPr>
                <w:color w:val="000000"/>
                <w:vertAlign w:val="superscript"/>
              </w:rPr>
              <w:t>60,61</w:t>
            </w:r>
          </w:ins>
          <w:customXmlInsRangeStart w:id="519" w:author="Joshua Cook" w:date="2020-10-16T14:06:00Z"/>
        </w:sdtContent>
      </w:sdt>
      <w:customXmlInsRangeEnd w:id="519"/>
      <w:ins w:id="520"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516"/>
        <w:r w:rsidR="00316500">
          <w:rPr>
            <w:rStyle w:val="CommentReference"/>
            <w:rFonts w:asciiTheme="minorHAnsi" w:eastAsia="MS Mincho" w:hAnsiTheme="minorHAnsi"/>
            <w:color w:val="auto"/>
          </w:rPr>
          <w:commentReference w:id="516"/>
        </w:r>
      </w:ins>
    </w:p>
    <w:p w14:paraId="571140E9" w14:textId="662392A6" w:rsidR="008C714E" w:rsidRDefault="00FD56C1" w:rsidP="00AB0309">
      <w:pPr>
        <w:pStyle w:val="BodyText"/>
        <w:rPr>
          <w:ins w:id="521"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522" w:author="Joshua Cook" w:date="2020-10-16T09:51:00Z">
        <w:r w:rsidR="00D07981">
          <w:t>8</w:t>
        </w:r>
      </w:ins>
      <w:ins w:id="523" w:author="Joshua Cook" w:date="2020-10-16T14:07:00Z">
        <w:r w:rsidR="00316500">
          <w:t>a</w:t>
        </w:r>
      </w:ins>
      <w:del w:id="524"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525"/>
      <w:ins w:id="526" w:author="Joshua Cook" w:date="2020-09-01T14:01:00Z">
        <w:r w:rsidR="0053423F">
          <w:t xml:space="preserve"> or tumor suppressors</w:t>
        </w:r>
      </w:ins>
      <w:ins w:id="527" w:author="Joshua Cook" w:date="2020-10-14T15:54:00Z">
        <w:r w:rsidR="007C25F7" w:rsidRPr="007C25F7">
          <w:rPr>
            <w:color w:val="000000"/>
            <w:vertAlign w:val="superscript"/>
          </w:rPr>
          <w:t xml:space="preserve"> </w:t>
        </w:r>
      </w:ins>
      <w:commentRangeEnd w:id="525"/>
      <w:ins w:id="528" w:author="Joshua Cook" w:date="2020-10-15T15:20:00Z">
        <w:r w:rsidR="008B6610">
          <w:rPr>
            <w:rStyle w:val="CommentReference"/>
            <w:rFonts w:asciiTheme="minorHAnsi" w:eastAsia="MS Mincho" w:hAnsiTheme="minorHAnsi"/>
            <w:color w:val="auto"/>
          </w:rPr>
          <w:commentReference w:id="525"/>
        </w:r>
      </w:ins>
      <w:customXmlInsRangeStart w:id="529"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29"/>
          <w:r w:rsidR="00FF00DF" w:rsidRPr="00FF00DF">
            <w:rPr>
              <w:color w:val="000000"/>
              <w:vertAlign w:val="superscript"/>
            </w:rPr>
            <w:t>43,44</w:t>
          </w:r>
          <w:customXmlInsRangeStart w:id="530" w:author="Joshua Cook" w:date="2020-10-14T15:54:00Z"/>
        </w:sdtContent>
      </w:sdt>
      <w:customXmlInsRangeEnd w:id="530"/>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31" w:author="Joshua Cook" w:date="2020-10-16T09:51:00Z">
        <w:r w:rsidR="00D07981">
          <w:t>8</w:t>
        </w:r>
      </w:ins>
      <w:ins w:id="532" w:author="Joshua Cook" w:date="2020-10-16T14:07:00Z">
        <w:r w:rsidR="00316500">
          <w:t>c</w:t>
        </w:r>
      </w:ins>
      <w:del w:id="533" w:author="Joshua Cook" w:date="2020-10-16T09:51:00Z">
        <w:r w:rsidR="00761EF9" w:rsidDel="00D07981">
          <w:delText>5</w:delText>
        </w:r>
      </w:del>
      <w:r>
        <w:t xml:space="preserve">). </w:t>
      </w:r>
      <w:commentRangeStart w:id="534"/>
      <w:commentRangeStart w:id="535"/>
      <w:r>
        <w:t xml:space="preserve">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w:t>
      </w:r>
      <w:commentRangeEnd w:id="534"/>
      <w:r w:rsidR="00C22298">
        <w:rPr>
          <w:rStyle w:val="CommentReference"/>
          <w:rFonts w:asciiTheme="minorHAnsi" w:eastAsia="MS Mincho" w:hAnsiTheme="minorHAnsi"/>
          <w:color w:val="auto"/>
        </w:rPr>
        <w:commentReference w:id="534"/>
      </w:r>
      <w:commentRangeEnd w:id="535"/>
      <w:r w:rsidR="00034800">
        <w:rPr>
          <w:rStyle w:val="CommentReference"/>
          <w:rFonts w:asciiTheme="minorHAnsi" w:eastAsia="MS Mincho" w:hAnsiTheme="minorHAnsi"/>
          <w:color w:val="auto"/>
        </w:rPr>
        <w:commentReference w:id="535"/>
      </w:r>
      <w:r>
        <w:t xml:space="preserve">. </w:t>
      </w:r>
      <w:commentRangeStart w:id="536"/>
      <w:ins w:id="537" w:author="Joshua Cook" w:date="2020-09-08T12:42:00Z">
        <w:r w:rsidR="008C714E" w:rsidRPr="008B6610">
          <w:rPr>
            <w:i/>
            <w:iCs/>
          </w:rPr>
          <w:t>TP53</w:t>
        </w:r>
        <w:r w:rsidR="008C714E">
          <w:t xml:space="preserve"> was primarily mutated at known hotspots </w:t>
        </w:r>
      </w:ins>
      <w:ins w:id="538" w:author="Joshua Cook" w:date="2020-09-08T12:44:00Z">
        <w:r w:rsidR="006D62F5">
          <w:t>R175</w:t>
        </w:r>
      </w:ins>
      <w:ins w:id="539" w:author="Joshua Cook" w:date="2020-09-08T12:42:00Z">
        <w:r w:rsidR="008C714E">
          <w:t xml:space="preserve">, </w:t>
        </w:r>
      </w:ins>
      <w:ins w:id="540" w:author="Joshua Cook" w:date="2020-09-08T12:44:00Z">
        <w:r w:rsidR="006D62F5">
          <w:t>R248</w:t>
        </w:r>
      </w:ins>
      <w:ins w:id="541" w:author="Joshua Cook" w:date="2020-09-08T12:45:00Z">
        <w:r w:rsidR="006D62F5">
          <w:t xml:space="preserve">, </w:t>
        </w:r>
      </w:ins>
      <w:ins w:id="542" w:author="Joshua Cook" w:date="2020-09-08T12:44:00Z">
        <w:r w:rsidR="006D62F5">
          <w:t>R273</w:t>
        </w:r>
      </w:ins>
      <w:ins w:id="543" w:author="Joshua Cook" w:date="2020-09-08T12:45:00Z">
        <w:r w:rsidR="006D62F5">
          <w:t>, and R282</w:t>
        </w:r>
      </w:ins>
      <w:customXmlInsRangeStart w:id="544"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44"/>
          <w:r w:rsidR="00FF00DF" w:rsidRPr="00FF00DF">
            <w:rPr>
              <w:color w:val="000000"/>
              <w:vertAlign w:val="superscript"/>
            </w:rPr>
            <w:t>62–65</w:t>
          </w:r>
          <w:customXmlInsRangeStart w:id="545" w:author="Joshua Cook" w:date="2020-09-08T12:46:00Z"/>
        </w:sdtContent>
      </w:sdt>
      <w:customXmlInsRangeEnd w:id="545"/>
      <w:ins w:id="546"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47"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47"/>
          <w:r w:rsidR="00FF00DF" w:rsidRPr="00FF00DF">
            <w:rPr>
              <w:color w:val="000000"/>
              <w:vertAlign w:val="superscript"/>
            </w:rPr>
            <w:t>62</w:t>
          </w:r>
          <w:customXmlInsRangeStart w:id="548" w:author="Joshua Cook" w:date="2020-09-08T12:43:00Z"/>
        </w:sdtContent>
      </w:sdt>
      <w:customXmlInsRangeEnd w:id="548"/>
      <w:commentRangeEnd w:id="536"/>
      <w:ins w:id="549" w:author="Joshua Cook" w:date="2020-10-15T15:21:00Z">
        <w:r w:rsidR="008B6610">
          <w:rPr>
            <w:rStyle w:val="CommentReference"/>
            <w:rFonts w:asciiTheme="minorHAnsi" w:eastAsia="MS Mincho" w:hAnsiTheme="minorHAnsi"/>
            <w:color w:val="auto"/>
          </w:rPr>
          <w:commentReference w:id="536"/>
        </w:r>
      </w:ins>
      <w:ins w:id="550"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551" w:name="X400ec1c23a6fa0b0e699c585c29e4103e7448c4"/>
      <w:r>
        <w:rPr>
          <w:i/>
        </w:rPr>
        <w:t>KRAS</w:t>
      </w:r>
      <w:r>
        <w:t xml:space="preserve"> allele-specific genetic dependencies reveal potential synthetic lethal vulnerabilities.</w:t>
      </w:r>
      <w:bookmarkEnd w:id="551"/>
    </w:p>
    <w:p w14:paraId="326C5501" w14:textId="2ADF8C29" w:rsidR="00E0297D" w:rsidRDefault="00FD56C1" w:rsidP="00AB0309">
      <w:pPr>
        <w:pStyle w:val="BodyText"/>
      </w:pPr>
      <w:r>
        <w:t xml:space="preserve">The perturbations necessary to drive cancer expose vulnerabilities not present in the cell-of-origin. For example, the microsatellite instability that often leads to cancer simultaneously makes the </w:t>
      </w:r>
      <w:r>
        <w:lastRenderedPageBreak/>
        <w:t>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FF00DF" w:rsidRPr="00FF00DF">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FF00DF" w:rsidRPr="00FF00DF">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52" w:author="Joshua Cook" w:date="2020-10-16T09:13:00Z">
        <w:r w:rsidR="002038EB">
          <w:t xml:space="preserve"> </w:t>
        </w:r>
        <w:commentRangeStart w:id="553"/>
        <w:r w:rsidR="002038EB">
          <w:t>(p-value</w:t>
        </w:r>
      </w:ins>
      <w:ins w:id="554" w:author="Joshua Cook" w:date="2020-10-16T09:14:00Z">
        <w:r w:rsidR="002038EB">
          <w:t xml:space="preserve"> </w:t>
        </w:r>
      </w:ins>
      <w:ins w:id="555" w:author="Joshua Cook" w:date="2020-10-16T09:13:00Z">
        <w:r w:rsidR="002038EB">
          <w:t>&lt;</w:t>
        </w:r>
      </w:ins>
      <w:ins w:id="556" w:author="Joshua Cook" w:date="2020-10-16T09:14:00Z">
        <w:r w:rsidR="002038EB">
          <w:t xml:space="preserve"> </w:t>
        </w:r>
      </w:ins>
      <w:ins w:id="557" w:author="Joshua Cook" w:date="2020-10-16T09:13:00Z">
        <w:r w:rsidR="002038EB">
          <w:t>0.01)</w:t>
        </w:r>
      </w:ins>
      <w:r>
        <w:t xml:space="preserve"> and one-versus-all </w:t>
      </w:r>
      <w:r>
        <w:rPr>
          <w:i/>
        </w:rPr>
        <w:t>t</w:t>
      </w:r>
      <w:r>
        <w:t>-tests</w:t>
      </w:r>
      <w:ins w:id="558" w:author="Joshua Cook" w:date="2020-10-16T09:13:00Z">
        <w:r w:rsidR="002038EB">
          <w:t xml:space="preserve"> (</w:t>
        </w:r>
      </w:ins>
      <w:ins w:id="559" w:author="Joshua Cook" w:date="2020-10-16T09:14:00Z">
        <w:r w:rsidR="002038EB">
          <w:t>FDR-adjusted p-value &lt;</w:t>
        </w:r>
        <w:r w:rsidR="00FF2648">
          <w:t xml:space="preserve"> </w:t>
        </w:r>
        <w:r w:rsidR="002038EB">
          <w:t>0.05)</w:t>
        </w:r>
      </w:ins>
      <w:r>
        <w:t>.</w:t>
      </w:r>
      <w:commentRangeEnd w:id="553"/>
      <w:r w:rsidR="00D55688">
        <w:rPr>
          <w:rStyle w:val="CommentReference"/>
          <w:rFonts w:asciiTheme="minorHAnsi" w:eastAsia="MS Mincho" w:hAnsiTheme="minorHAnsi"/>
          <w:color w:val="auto"/>
        </w:rPr>
        <w:commentReference w:id="553"/>
      </w:r>
    </w:p>
    <w:p w14:paraId="0105D298" w14:textId="6C8CC028" w:rsidR="00E0297D" w:rsidRDefault="00FD56C1" w:rsidP="00AB0309">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FF00DF" w:rsidRPr="00FF00DF">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w:t>
      </w:r>
      <w:r>
        <w:lastRenderedPageBreak/>
        <w:t xml:space="preserve">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FF00DF" w:rsidRPr="00FF00DF">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FF00DF" w:rsidRPr="00FF00DF">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5F2C4A05"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60" w:author="Joshua Cook" w:date="2020-10-16T09:52:00Z">
        <w:r w:rsidR="00D07981">
          <w:t>9</w:t>
        </w:r>
      </w:ins>
      <w:ins w:id="561" w:author="Joshua Cook" w:date="2020-10-16T14:12:00Z">
        <w:r w:rsidR="00EB0553">
          <w:t>a</w:t>
        </w:r>
      </w:ins>
      <w:del w:id="562" w:author="Joshua Cook" w:date="2020-10-16T09:52:00Z">
        <w:r w:rsidR="00761EF9" w:rsidDel="00D07981">
          <w:delText>6</w:delText>
        </w:r>
      </w:del>
      <w:r>
        <w:t>). For instance, the G12D cell lines demonstrated a reduced dependency on the genes at the G2 and M DNA-damage checkpoint</w:t>
      </w:r>
      <w:ins w:id="563"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64"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65"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66" w:author="Joshua Cook" w:date="2020-10-16T09:53:00Z">
        <w:r w:rsidR="00D07981">
          <w:t>10</w:t>
        </w:r>
      </w:ins>
      <w:del w:id="567"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68" w:author="Joshua Cook" w:date="2020-10-16T09:53:00Z">
        <w:r w:rsidR="00D07981">
          <w:t>10</w:t>
        </w:r>
      </w:ins>
      <w:ins w:id="569" w:author="Joshua Cook" w:date="2020-10-16T14:13:00Z">
        <w:r w:rsidR="00EB0553">
          <w:t>a</w:t>
        </w:r>
      </w:ins>
      <w:del w:id="570"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FF00DF" w:rsidRPr="00FF00DF">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FF00DF" w:rsidRPr="00FF00DF">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FF00DF" w:rsidRPr="00FF00DF">
            <w:rPr>
              <w:color w:val="000000"/>
              <w:vertAlign w:val="superscript"/>
            </w:rPr>
            <w:t>77</w:t>
          </w:r>
        </w:sdtContent>
      </w:sdt>
      <w:ins w:id="571" w:author="Joshua Cook" w:date="2020-10-16T14:14:00Z">
        <w:r w:rsidR="00EB0553">
          <w:t xml:space="preserve"> (Supplementary Fig. 10</w:t>
        </w:r>
      </w:ins>
      <w:ins w:id="572" w:author="Joshua Cook" w:date="2020-10-16T14:16:00Z">
        <w:r w:rsidR="00EB0553">
          <w:t>b</w:t>
        </w:r>
      </w:ins>
      <w:ins w:id="573"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74" w:name="X6c9044a8dd2648af4f8387e66b0af32494c57ce"/>
      <w:r>
        <w:lastRenderedPageBreak/>
        <w:t>An integrated analysis of allele-specific comutation and genetic dependencies.</w:t>
      </w:r>
      <w:bookmarkEnd w:id="574"/>
    </w:p>
    <w:p w14:paraId="7DF63589" w14:textId="7753D186" w:rsidR="00E0297D" w:rsidRDefault="00FD56C1" w:rsidP="00AB0309">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dependency interactions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FF00DF" w:rsidRPr="00FF00DF">
            <w:rPr>
              <w:color w:val="000000"/>
              <w:vertAlign w:val="superscript"/>
            </w:rPr>
            <w:t>78</w:t>
          </w:r>
        </w:sdtContent>
      </w:sdt>
      <w:r>
        <w:t>.</w:t>
      </w:r>
    </w:p>
    <w:p w14:paraId="6970D568" w14:textId="61B27D28" w:rsidR="00E0297D" w:rsidRDefault="00FD56C1" w:rsidP="00AB0309">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75"/>
      <w:ins w:id="576"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77" w:author="Joshua Cook" w:date="2020-10-16T14:18:00Z">
        <w:r w:rsidR="0053016B" w:rsidRPr="00331EC4">
          <w:t>signaling</w:t>
        </w:r>
      </w:ins>
      <w:ins w:id="578"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FF00DF" w:rsidRPr="00FF00DF">
            <w:rPr>
              <w:color w:val="000000"/>
              <w:vertAlign w:val="superscript"/>
            </w:rPr>
            <w:t>79,80</w:t>
          </w:r>
        </w:sdtContent>
      </w:sdt>
      <w:ins w:id="579" w:author="Joshua Cook" w:date="2020-09-02T12:06:00Z">
        <w:r w:rsidR="00331EC4" w:rsidRPr="00331EC4">
          <w:t xml:space="preserve"> or previously identified</w:t>
        </w:r>
      </w:ins>
      <w:ins w:id="580" w:author="Joshua Cook" w:date="2020-10-16T14:20:00Z">
        <w:r w:rsidR="0053016B">
          <w:t xml:space="preserve"> recurrent mutations </w:t>
        </w:r>
      </w:ins>
      <w:customXmlInsRangeStart w:id="581"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81"/>
          <w:ins w:id="582" w:author="Joshua Cook" w:date="2020-10-16T14:23:00Z">
            <w:r w:rsidR="006446A2" w:rsidRPr="006446A2">
              <w:rPr>
                <w:color w:val="000000"/>
                <w:vertAlign w:val="superscript"/>
              </w:rPr>
              <w:t>62</w:t>
            </w:r>
          </w:ins>
          <w:customXmlInsRangeStart w:id="583" w:author="Joshua Cook" w:date="2020-10-16T14:23:00Z"/>
        </w:sdtContent>
      </w:sdt>
      <w:customXmlInsRangeEnd w:id="583"/>
      <w:ins w:id="584" w:author="Joshua Cook" w:date="2020-09-02T12:06:00Z">
        <w:r w:rsidR="00331EC4">
          <w:t>.</w:t>
        </w:r>
      </w:ins>
      <w:commentRangeEnd w:id="575"/>
      <w:ins w:id="585" w:author="Joshua Cook" w:date="2020-10-15T15:21:00Z">
        <w:r w:rsidR="008B6610">
          <w:rPr>
            <w:rStyle w:val="CommentReference"/>
            <w:rFonts w:asciiTheme="minorHAnsi" w:eastAsia="MS Mincho" w:hAnsiTheme="minorHAnsi"/>
            <w:color w:val="auto"/>
          </w:rPr>
          <w:commentReference w:id="575"/>
        </w:r>
      </w:ins>
      <w:ins w:id="586"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87" w:author="Joshua Cook" w:date="2020-09-02T12:06:00Z">
        <w:r w:rsidR="00331EC4">
          <w:t xml:space="preserve"> </w:t>
        </w:r>
        <w:commentRangeStart w:id="588"/>
        <w:r w:rsidR="00331EC4" w:rsidRPr="00331EC4">
          <w:t xml:space="preserve">All but two </w:t>
        </w:r>
      </w:ins>
      <w:ins w:id="589" w:author="Joshua Cook" w:date="2020-10-16T14:23:00Z">
        <w:r w:rsidR="006446A2">
          <w:t xml:space="preserve">of the </w:t>
        </w:r>
        <w:r w:rsidR="006446A2" w:rsidRPr="006446A2">
          <w:rPr>
            <w:i/>
            <w:iCs/>
          </w:rPr>
          <w:t>SMAD4</w:t>
        </w:r>
        <w:r w:rsidR="006446A2">
          <w:t xml:space="preserve"> mutations </w:t>
        </w:r>
      </w:ins>
      <w:ins w:id="590" w:author="Joshua Cook" w:date="2020-09-02T12:06:00Z">
        <w:r w:rsidR="00331EC4" w:rsidRPr="00331EC4">
          <w:t>were frameshift or nonsense mutations.</w:t>
        </w:r>
      </w:ins>
      <w:commentRangeEnd w:id="588"/>
      <w:ins w:id="591" w:author="Joshua Cook" w:date="2020-10-15T15:21:00Z">
        <w:r w:rsidR="008B6610">
          <w:rPr>
            <w:rStyle w:val="CommentReference"/>
            <w:rFonts w:asciiTheme="minorHAnsi" w:eastAsia="MS Mincho" w:hAnsiTheme="minorHAnsi"/>
            <w:color w:val="auto"/>
          </w:rPr>
          <w:commentReference w:id="588"/>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92" w:name="discussion"/>
      <w:r>
        <w:lastRenderedPageBreak/>
        <w:t>Discussion</w:t>
      </w:r>
      <w:bookmarkEnd w:id="592"/>
    </w:p>
    <w:p w14:paraId="3434B719" w14:textId="7C8B5502"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FF00DF" w:rsidRPr="00FF00DF">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4116FBAB"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w:t>
      </w:r>
      <w:r>
        <w:lastRenderedPageBreak/>
        <w:t>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FF00DF" w:rsidRPr="00FF00DF">
            <w:rPr>
              <w:color w:val="000000"/>
              <w:vertAlign w:val="superscript"/>
            </w:rPr>
            <w:t>81</w:t>
          </w:r>
        </w:sdtContent>
      </w:sdt>
      <w:r>
        <w:t>. Thus, the configuration of the tissue signaling network influences the genetic interactions that arise during cancer progression.</w:t>
      </w:r>
      <w:ins w:id="593" w:author="Joshua Cook" w:date="2020-09-02T17:08:00Z">
        <w:r w:rsidR="00B63582">
          <w:t xml:space="preserve"> </w:t>
        </w:r>
      </w:ins>
    </w:p>
    <w:p w14:paraId="597C8870" w14:textId="036D12EF" w:rsidR="00E0297D" w:rsidRDefault="00FD56C1" w:rsidP="00AB0309">
      <w:pPr>
        <w:pStyle w:val="BodyText"/>
        <w:rPr>
          <w:ins w:id="594"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4504EF7A" w:rsidR="00B63582" w:rsidRPr="00681113" w:rsidRDefault="00B63582" w:rsidP="00AB0309">
      <w:pPr>
        <w:pStyle w:val="BodyText"/>
      </w:pPr>
      <w:commentRangeStart w:id="595"/>
      <w:commentRangeStart w:id="596"/>
      <w:ins w:id="597" w:author="Joshua Cook" w:date="2020-09-02T17:10:00Z">
        <w:r>
          <w:t xml:space="preserve">The </w:t>
        </w:r>
        <w:r>
          <w:rPr>
            <w:i/>
            <w:iCs/>
          </w:rPr>
          <w:t>KRAS</w:t>
        </w:r>
        <w:r>
          <w:t xml:space="preserve"> allele</w:t>
        </w:r>
      </w:ins>
      <w:ins w:id="598" w:author="Joshua Cook" w:date="2020-09-02T17:11:00Z">
        <w:r>
          <w:t>-</w:t>
        </w:r>
      </w:ins>
      <w:ins w:id="599" w:author="Joshua Cook" w:date="2020-09-02T17:10:00Z">
        <w:r>
          <w:t xml:space="preserve">specific </w:t>
        </w:r>
      </w:ins>
      <w:ins w:id="600" w:author="Joshua Cook" w:date="2020-09-02T17:11:00Z">
        <w:r>
          <w:t xml:space="preserve">comutation analysis indicates that the various </w:t>
        </w:r>
        <w:r>
          <w:rPr>
            <w:i/>
            <w:iCs/>
          </w:rPr>
          <w:t>KRAS</w:t>
        </w:r>
        <w:r>
          <w:t xml:space="preserve"> mutations act within distinc</w:t>
        </w:r>
      </w:ins>
      <w:ins w:id="601" w:author="Joshua Cook" w:date="2020-09-02T17:12:00Z">
        <w:r>
          <w:t>t genetic environments. This likely impacts the effects of therapeutics</w:t>
        </w:r>
      </w:ins>
      <w:ins w:id="602" w:author="Joshua Cook" w:date="2020-09-02T17:13:00Z">
        <w:r>
          <w:t xml:space="preserve">, </w:t>
        </w:r>
      </w:ins>
      <w:ins w:id="603" w:author="Joshua Cook" w:date="2020-09-02T17:14:00Z">
        <w:r>
          <w:t xml:space="preserve">potentially obfuscating the underlying reason for disparate effects in </w:t>
        </w:r>
      </w:ins>
      <w:ins w:id="604" w:author="Joshua Cook" w:date="2020-09-02T17:18:00Z">
        <w:r w:rsidR="00681113">
          <w:t>clinical</w:t>
        </w:r>
      </w:ins>
      <w:ins w:id="605" w:author="Joshua Cook" w:date="2020-09-02T17:14:00Z">
        <w:r>
          <w:t xml:space="preserve"> trials. </w:t>
        </w:r>
      </w:ins>
      <w:ins w:id="606" w:author="Joshua Cook" w:date="2020-09-02T17:15:00Z">
        <w:r>
          <w:t>Th</w:t>
        </w:r>
      </w:ins>
      <w:ins w:id="607" w:author="Joshua Cook" w:date="2020-09-02T17:17:00Z">
        <w:r w:rsidR="00681113">
          <w:t>e principle of this</w:t>
        </w:r>
      </w:ins>
      <w:ins w:id="608" w:author="Joshua Cook" w:date="2020-09-02T17:14:00Z">
        <w:r>
          <w:t xml:space="preserve"> </w:t>
        </w:r>
      </w:ins>
      <w:ins w:id="609" w:author="Joshua Cook" w:date="2020-09-02T17:17:00Z">
        <w:r w:rsidR="00681113">
          <w:t>phenomenon</w:t>
        </w:r>
      </w:ins>
      <w:ins w:id="610" w:author="Joshua Cook" w:date="2020-09-02T17:15:00Z">
        <w:r>
          <w:t xml:space="preserve"> was demonstrated by the analysis of the CRISPR-Cas9 screen</w:t>
        </w:r>
      </w:ins>
      <w:ins w:id="611" w:author="Joshua Cook" w:date="2020-09-02T17:17:00Z">
        <w:r w:rsidR="00681113">
          <w:t xml:space="preserve"> </w:t>
        </w:r>
      </w:ins>
      <w:ins w:id="612" w:author="Joshua Cook" w:date="2020-09-02T17:18:00Z">
        <w:r w:rsidR="00681113">
          <w:t>wh</w:t>
        </w:r>
      </w:ins>
      <w:ins w:id="613" w:author="Joshua Cook" w:date="2020-09-02T17:19:00Z">
        <w:r w:rsidR="00681113">
          <w:t>en the</w:t>
        </w:r>
      </w:ins>
      <w:ins w:id="614" w:author="Joshua Cook" w:date="2020-09-02T17:17:00Z">
        <w:r w:rsidR="00681113">
          <w:t xml:space="preserve"> comutation events</w:t>
        </w:r>
      </w:ins>
      <w:ins w:id="615" w:author="Joshua Cook" w:date="2020-09-02T17:28:00Z">
        <w:r w:rsidR="00103B5C">
          <w:t xml:space="preserve"> were</w:t>
        </w:r>
      </w:ins>
      <w:ins w:id="616" w:author="Joshua Cook" w:date="2020-09-02T17:17:00Z">
        <w:r w:rsidR="00681113">
          <w:t xml:space="preserve"> </w:t>
        </w:r>
      </w:ins>
      <w:ins w:id="617" w:author="Joshua Cook" w:date="2020-09-02T17:18:00Z">
        <w:r w:rsidR="00681113">
          <w:t>included as explanatory covariates</w:t>
        </w:r>
      </w:ins>
      <w:ins w:id="618" w:author="Joshua Cook" w:date="2020-09-02T17:23:00Z">
        <w:r w:rsidR="00681113">
          <w:t>: i</w:t>
        </w:r>
      </w:ins>
      <w:ins w:id="619" w:author="Joshua Cook" w:date="2020-09-02T17:18:00Z">
        <w:r w:rsidR="00681113">
          <w:t xml:space="preserve">n several instances, </w:t>
        </w:r>
      </w:ins>
      <w:ins w:id="620" w:author="Joshua Cook" w:date="2020-09-02T17:19:00Z">
        <w:r w:rsidR="00681113">
          <w:t xml:space="preserve">differential dependency that </w:t>
        </w:r>
      </w:ins>
      <w:ins w:id="621" w:author="Joshua Cook" w:date="2020-09-02T17:20:00Z">
        <w:r w:rsidR="00681113">
          <w:t>c</w:t>
        </w:r>
      </w:ins>
      <w:ins w:id="622" w:author="Joshua Cook" w:date="2020-09-02T17:18:00Z">
        <w:r w:rsidR="00681113">
          <w:t xml:space="preserve">ould </w:t>
        </w:r>
      </w:ins>
      <w:ins w:id="623" w:author="Joshua Cook" w:date="2020-09-02T17:20:00Z">
        <w:r w:rsidR="00681113">
          <w:t>be attributed to a</w:t>
        </w:r>
      </w:ins>
      <w:ins w:id="624" w:author="Joshua Cook" w:date="2020-09-02T17:19:00Z">
        <w:r w:rsidR="00681113">
          <w:t xml:space="preserve"> </w:t>
        </w:r>
        <w:r w:rsidR="00681113">
          <w:rPr>
            <w:i/>
            <w:iCs/>
          </w:rPr>
          <w:t>KRAS</w:t>
        </w:r>
        <w:r w:rsidR="00681113">
          <w:t xml:space="preserve"> allele</w:t>
        </w:r>
      </w:ins>
      <w:ins w:id="625" w:author="Joshua Cook" w:date="2020-09-02T17:20:00Z">
        <w:r w:rsidR="00681113">
          <w:t xml:space="preserve">-specific effect </w:t>
        </w:r>
      </w:ins>
      <w:ins w:id="626" w:author="Joshua Cook" w:date="2020-09-02T17:19:00Z">
        <w:r w:rsidR="00681113">
          <w:t>may</w:t>
        </w:r>
      </w:ins>
      <w:ins w:id="627" w:author="Joshua Cook" w:date="2020-09-02T17:28:00Z">
        <w:r w:rsidR="00103B5C">
          <w:t xml:space="preserve"> have</w:t>
        </w:r>
      </w:ins>
      <w:ins w:id="628" w:author="Joshua Cook" w:date="2020-09-02T17:19:00Z">
        <w:r w:rsidR="00681113">
          <w:t xml:space="preserve"> instead b</w:t>
        </w:r>
      </w:ins>
      <w:ins w:id="629" w:author="Joshua Cook" w:date="2020-09-02T17:28:00Z">
        <w:r w:rsidR="00103B5C">
          <w:t xml:space="preserve">een </w:t>
        </w:r>
      </w:ins>
      <w:ins w:id="630" w:author="Joshua Cook" w:date="2020-09-02T17:19:00Z">
        <w:r w:rsidR="00681113">
          <w:t xml:space="preserve">caused by </w:t>
        </w:r>
      </w:ins>
      <w:ins w:id="631" w:author="Joshua Cook" w:date="2020-09-02T17:20:00Z">
        <w:r w:rsidR="00681113">
          <w:t>absence of a mutation in a gene with reduced rates of com</w:t>
        </w:r>
      </w:ins>
      <w:ins w:id="632" w:author="Joshua Cook" w:date="2020-09-02T17:21:00Z">
        <w:r w:rsidR="00681113">
          <w:t xml:space="preserve">utation with the </w:t>
        </w:r>
        <w:r w:rsidR="00681113">
          <w:rPr>
            <w:i/>
            <w:iCs/>
          </w:rPr>
          <w:t>KRAS</w:t>
        </w:r>
        <w:r w:rsidR="00681113">
          <w:t xml:space="preserve"> allele.</w:t>
        </w:r>
      </w:ins>
      <w:ins w:id="633" w:author="Joshua Cook" w:date="2020-09-02T17:22:00Z">
        <w:r w:rsidR="00681113">
          <w:t xml:space="preserve"> Thus, we provide evidence that </w:t>
        </w:r>
      </w:ins>
      <w:ins w:id="634" w:author="Joshua Cook" w:date="2020-09-02T17:26:00Z">
        <w:r w:rsidR="00103B5C">
          <w:t xml:space="preserve">not only do the biological properties of the </w:t>
        </w:r>
        <w:r w:rsidR="00103B5C" w:rsidRPr="00103B5C">
          <w:rPr>
            <w:i/>
            <w:iCs/>
          </w:rPr>
          <w:t>KRAS</w:t>
        </w:r>
        <w:r w:rsidR="00103B5C">
          <w:t xml:space="preserve"> alleles </w:t>
        </w:r>
      </w:ins>
      <w:ins w:id="635" w:author="Joshua Cook" w:date="2020-09-02T17:27:00Z">
        <w:r w:rsidR="00103B5C">
          <w:t xml:space="preserve">contribute to their effect </w:t>
        </w:r>
      </w:ins>
      <w:ins w:id="636" w:author="Joshua Cook" w:date="2020-09-02T17:29:00Z">
        <w:r w:rsidR="0092083A">
          <w:t>on the tumor</w:t>
        </w:r>
      </w:ins>
      <w:ins w:id="637" w:author="Joshua Cook" w:date="2020-09-02T17:27:00Z">
        <w:r w:rsidR="00103B5C">
          <w:t xml:space="preserve">, but so too do </w:t>
        </w:r>
      </w:ins>
      <w:ins w:id="638" w:author="Joshua Cook" w:date="2020-09-02T17:23:00Z">
        <w:r w:rsidR="00681113" w:rsidRPr="00103B5C">
          <w:t>the</w:t>
        </w:r>
      </w:ins>
      <w:ins w:id="639" w:author="Joshua Cook" w:date="2020-09-02T17:27:00Z">
        <w:r w:rsidR="00103B5C">
          <w:t>ir</w:t>
        </w:r>
      </w:ins>
      <w:ins w:id="640" w:author="Joshua Cook" w:date="2020-09-02T17:23:00Z">
        <w:r w:rsidR="00681113">
          <w:t xml:space="preserve"> </w:t>
        </w:r>
      </w:ins>
      <w:ins w:id="641" w:author="Joshua Cook" w:date="2020-09-02T17:27:00Z">
        <w:r w:rsidR="00103B5C">
          <w:t xml:space="preserve">unique </w:t>
        </w:r>
      </w:ins>
      <w:ins w:id="642" w:author="Joshua Cook" w:date="2020-09-02T17:23:00Z">
        <w:r w:rsidR="00681113">
          <w:t>genetic interactions</w:t>
        </w:r>
      </w:ins>
      <w:ins w:id="643" w:author="Joshua Cook" w:date="2020-09-02T17:27:00Z">
        <w:r w:rsidR="00103B5C">
          <w:t>.</w:t>
        </w:r>
      </w:ins>
      <w:commentRangeEnd w:id="595"/>
      <w:r w:rsidR="004F7422">
        <w:rPr>
          <w:rStyle w:val="CommentReference"/>
          <w:rFonts w:asciiTheme="minorHAnsi" w:eastAsia="MS Mincho" w:hAnsiTheme="minorHAnsi"/>
          <w:color w:val="auto"/>
        </w:rPr>
        <w:commentReference w:id="595"/>
      </w:r>
      <w:commentRangeEnd w:id="596"/>
      <w:r w:rsidR="001C3377">
        <w:rPr>
          <w:rStyle w:val="CommentReference"/>
          <w:rFonts w:asciiTheme="minorHAnsi" w:eastAsia="MS Mincho" w:hAnsiTheme="minorHAnsi"/>
          <w:color w:val="auto"/>
        </w:rPr>
        <w:commentReference w:id="596"/>
      </w:r>
    </w:p>
    <w:p w14:paraId="198B195D" w14:textId="63EA2970"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FF00DF" w:rsidRPr="00FF00DF">
            <w:rPr>
              <w:color w:val="000000"/>
              <w:vertAlign w:val="superscript"/>
            </w:rPr>
            <w:t>83,84</w:t>
          </w:r>
        </w:sdtContent>
      </w:sdt>
      <w:r>
        <w:t xml:space="preserve">, which consequently </w:t>
      </w:r>
      <w:r>
        <w:lastRenderedPageBreak/>
        <w:t>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FF00DF" w:rsidRPr="00FF00DF">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FF00DF" w:rsidRPr="00FF00DF">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644" w:name="methods"/>
      <w:r>
        <w:t>Methods</w:t>
      </w:r>
      <w:bookmarkEnd w:id="644"/>
    </w:p>
    <w:p w14:paraId="52F46238" w14:textId="77777777" w:rsidR="00E0297D" w:rsidRDefault="00FD56C1">
      <w:pPr>
        <w:pStyle w:val="Heading2"/>
      </w:pPr>
      <w:bookmarkStart w:id="645" w:name="X2458b0999cae66e17f72dce2dca9af0e64013e6"/>
      <w:r>
        <w:t>Cancer sample data sources and acquisition</w:t>
      </w:r>
      <w:bookmarkEnd w:id="645"/>
    </w:p>
    <w:p w14:paraId="0468F063" w14:textId="282DC1B2"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FF00DF" w:rsidRPr="00FF00DF">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FF00DF" w:rsidRPr="00FF00DF">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FF00DF" w:rsidRPr="00FF00DF">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FF00DF" w:rsidRPr="00FF00DF">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646" w:name="hypermutated-sample-cutoff"/>
      <w:r>
        <w:t>Hypermutated sample cutoff</w:t>
      </w:r>
      <w:bookmarkEnd w:id="646"/>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w:t>
      </w:r>
      <w:r>
        <w:lastRenderedPageBreak/>
        <w:t xml:space="preserve">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647" w:name="tissue-gene-expression-filter"/>
      <w:r>
        <w:t>Tissue gene expression filter</w:t>
      </w:r>
      <w:bookmarkEnd w:id="647"/>
    </w:p>
    <w:p w14:paraId="4B377241" w14:textId="7E1C0EFA" w:rsidR="00E0297D" w:rsidRDefault="00FD56C1" w:rsidP="00AB030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FF00DF" w:rsidRPr="00FF00DF">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FF00DF" w:rsidRPr="00FF00DF">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FF00DF" w:rsidRPr="00FF00DF">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648" w:name="Xdb2b988ba2f6f8338a7e3864787a7671dd51eb8"/>
      <w:r>
        <w:t>Calculating overall distribution of hotspot mutations</w:t>
      </w:r>
      <w:bookmarkEnd w:id="648"/>
    </w:p>
    <w:p w14:paraId="594FC6B9" w14:textId="745FE136"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FF00DF" w:rsidRPr="00FF00DF">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FF00DF" w:rsidRPr="00FF00DF">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649" w:name="identifying-mutational-signatures"/>
      <w:r>
        <w:lastRenderedPageBreak/>
        <w:t>Identifying mutational signatures</w:t>
      </w:r>
      <w:bookmarkEnd w:id="649"/>
    </w:p>
    <w:p w14:paraId="1B89E01A" w14:textId="3B79D333"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FF00DF" w:rsidRPr="00FF00DF">
            <w:rPr>
              <w:color w:val="000000"/>
              <w:vertAlign w:val="superscript"/>
            </w:rPr>
            <w:t>26</w:t>
          </w:r>
        </w:sdtContent>
      </w:sdt>
      <w:r w:rsidR="00F71151">
        <w:t xml:space="preserve">. </w:t>
      </w:r>
      <w:r>
        <w:t>Single nucleotide variants (SNVs) 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FF00DF" w:rsidRPr="00FF00DF">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FF00DF" w:rsidRPr="00FF00DF">
            <w:rPr>
              <w:color w:val="000000"/>
              <w:vertAlign w:val="superscript"/>
            </w:rPr>
            <w:t>105</w:t>
          </w:r>
        </w:sdtContent>
      </w:sdt>
      <w:r w:rsidR="00F71151">
        <w:t>.</w:t>
      </w:r>
    </w:p>
    <w:p w14:paraId="1366F8A0" w14:textId="7B597D6A" w:rsidR="00E0297D" w:rsidRDefault="00FD56C1" w:rsidP="00AB0309">
      <w:pPr>
        <w:pStyle w:val="BodyText"/>
        <w:rPr>
          <w:ins w:id="650" w:author="Joshua Cook" w:date="2020-10-14T14:19:00Z"/>
        </w:rPr>
      </w:pPr>
      <w:r>
        <w:t xml:space="preserve">The spectrum of the signatures discovered by NMF were matched to the </w:t>
      </w:r>
      <w:ins w:id="651" w:author="Joshua Cook" w:date="2020-10-16T14:26:00Z">
        <w:r w:rsidR="006446A2" w:rsidRPr="006446A2">
          <w:t>Catalogue Of Somatic Mutations In Cancer</w:t>
        </w:r>
        <w:r w:rsidR="006446A2">
          <w:t xml:space="preserve"> (</w:t>
        </w:r>
      </w:ins>
      <w:r>
        <w:t>COSMIC</w:t>
      </w:r>
      <w:ins w:id="652" w:author="Joshua Cook" w:date="2020-10-16T14:26:00Z">
        <w:r w:rsidR="006446A2">
          <w:t>)</w:t>
        </w:r>
      </w:ins>
      <w:del w:id="653" w:author="Giorgio Melloni" w:date="2020-10-22T18:01:00Z">
        <w:r w:rsidDel="004F7422">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FF00DF" w:rsidRPr="00FF00DF">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FF00DF" w:rsidRPr="00FF00DF">
            <w:rPr>
              <w:color w:val="000000"/>
              <w:vertAlign w:val="superscript"/>
            </w:rPr>
            <w:t>27,106</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FF00DF" w:rsidRPr="00FF00DF">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FF00DF" w:rsidRPr="00FF00DF">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FF00DF" w:rsidRPr="00FF00DF">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FF00DF" w:rsidRPr="00FF00DF">
            <w:rPr>
              <w:color w:val="000000"/>
              <w:vertAlign w:val="superscript"/>
            </w:rPr>
            <w:t>107</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FF00DF" w:rsidRPr="00FF00DF">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w:t>
      </w:r>
      <w:r>
        <w:lastRenderedPageBreak/>
        <w:t>likely to be artifacts</w:t>
      </w:r>
      <w:customXmlDelRangeStart w:id="654"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54"/>
          <w:r w:rsidR="00FF00DF" w:rsidRPr="00FF00DF">
            <w:rPr>
              <w:color w:val="000000"/>
              <w:vertAlign w:val="superscript"/>
            </w:rPr>
            <w:t>108</w:t>
          </w:r>
          <w:customXmlDelRangeStart w:id="655" w:author="Joshua Cook" w:date="2020-10-14T15:25:00Z"/>
        </w:sdtContent>
      </w:sdt>
      <w:customXmlDelRangeEnd w:id="655"/>
      <w:r>
        <w:t xml:space="preserve"> and were removed from downstream analysis. Signatures that contributed to less than 5% of the mutations were also removed from downstream analysis. The levels of each signature in each tumor sample were calculated using Non-Negative Least Square</w:t>
      </w:r>
      <w:r w:rsidR="009567CF">
        <w:t>s</w:t>
      </w:r>
      <w:ins w:id="656" w:author="Joshua Cook" w:date="2020-10-14T15:24:00Z">
        <w:r w:rsidR="00D92B5A">
          <w:rPr>
            <w:color w:val="000000"/>
            <w:vertAlign w:val="superscript"/>
          </w:rPr>
          <w:t xml:space="preserve"> </w:t>
        </w:r>
      </w:ins>
      <w:ins w:id="657" w:author="Joshua Cook" w:date="2020-09-02T16:02:00Z">
        <w:r w:rsidR="009567CF">
          <w:t>and was restricted to signatures previously associated with the cancer type (as this reduces false assignment of signatures</w:t>
        </w:r>
      </w:ins>
      <w:ins w:id="658"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FF00DF" w:rsidRPr="00FF00DF">
            <w:rPr>
              <w:color w:val="000000"/>
              <w:vertAlign w:val="superscript"/>
            </w:rPr>
            <w:t>109</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59"/>
      <w:ins w:id="660" w:author="Joshua Cook" w:date="2020-10-14T14:19:00Z">
        <w:r>
          <w:t>The</w:t>
        </w:r>
      </w:ins>
      <w:ins w:id="661"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59"/>
      <w:ins w:id="662" w:author="Joshua Cook" w:date="2020-10-15T15:36:00Z">
        <w:r w:rsidR="00D21C9A">
          <w:rPr>
            <w:rStyle w:val="CommentReference"/>
            <w:rFonts w:asciiTheme="minorHAnsi" w:eastAsia="MS Mincho" w:hAnsiTheme="minorHAnsi"/>
            <w:color w:val="auto"/>
          </w:rPr>
          <w:commentReference w:id="659"/>
        </w:r>
      </w:ins>
    </w:p>
    <w:p w14:paraId="705CC7EC" w14:textId="67D4C3EA" w:rsidR="00E0297D" w:rsidRDefault="00FD56C1">
      <w:pPr>
        <w:pStyle w:val="Heading2"/>
      </w:pPr>
      <w:bookmarkStart w:id="663" w:name="Xa3a0f66be6a11d62d4e291edeecb72acd1b3398"/>
      <w:commentRangeStart w:id="664"/>
      <w:r>
        <w:t xml:space="preserve">Probability of </w:t>
      </w:r>
      <w:r>
        <w:rPr>
          <w:i/>
        </w:rPr>
        <w:t>KRAS</w:t>
      </w:r>
      <w:r>
        <w:t xml:space="preserve"> mutations from mutational signatures</w:t>
      </w:r>
      <w:bookmarkEnd w:id="663"/>
      <w:commentRangeEnd w:id="664"/>
      <w:r w:rsidR="00D21C9A">
        <w:rPr>
          <w:rStyle w:val="CommentReference"/>
          <w:rFonts w:asciiTheme="minorHAnsi" w:eastAsia="MS Mincho" w:hAnsiTheme="minorHAnsi" w:cstheme="minorBidi"/>
          <w:b w:val="0"/>
          <w:bCs w:val="0"/>
          <w:color w:val="auto"/>
        </w:rPr>
        <w:commentReference w:id="664"/>
      </w:r>
    </w:p>
    <w:p w14:paraId="326E929C" w14:textId="5DC3E18E" w:rsidR="00E0297D" w:rsidRDefault="00FD56C1" w:rsidP="00AB0309">
      <w:pPr>
        <w:pStyle w:val="BodyText"/>
      </w:pPr>
      <w:r>
        <w:t xml:space="preserve">For each sample harboring a </w:t>
      </w:r>
      <w:r>
        <w:rPr>
          <w:i/>
        </w:rPr>
        <w:t>KRAS</w:t>
      </w:r>
      <w:r>
        <w:t xml:space="preserve"> </w:t>
      </w:r>
      <w:del w:id="665" w:author="Joshua Cook" w:date="2020-10-14T14:10:00Z">
        <w:r w:rsidDel="00A200DB">
          <w:delText>mutation</w:delText>
        </w:r>
      </w:del>
      <w:ins w:id="666" w:author="Joshua Cook" w:date="2020-10-14T14:10:00Z">
        <w:r w:rsidR="00A200DB">
          <w:t>allele</w:t>
        </w:r>
      </w:ins>
      <w:r>
        <w:t xml:space="preserve">, the probability of </w:t>
      </w:r>
      <w:del w:id="667" w:author="Joshua Cook" w:date="2020-10-14T14:09:00Z">
        <w:r w:rsidDel="00A200DB">
          <w:delText xml:space="preserve">occurrence </w:delText>
        </w:r>
      </w:del>
      <w:ins w:id="668" w:author="Joshua Cook" w:date="2020-10-14T14:10:00Z">
        <w:r w:rsidR="00A200DB">
          <w:t>each</w:t>
        </w:r>
      </w:ins>
      <w:ins w:id="669" w:author="Joshua Cook" w:date="2020-10-14T14:09:00Z">
        <w:r w:rsidR="00A200DB">
          <w:t xml:space="preserve"> mutational signature to have caused the mutation</w:t>
        </w:r>
      </w:ins>
      <w:ins w:id="670" w:author="Joshua Cook" w:date="2020-10-14T14:10:00Z">
        <w:r w:rsidR="00A200DB">
          <w:t xml:space="preserve"> </w:t>
        </w:r>
      </w:ins>
      <w:del w:id="671"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672" w:author="Joshua Cook" w:date="2020-10-14T14:10:00Z">
        <w:r w:rsidR="00A200DB">
          <w:t xml:space="preserve">to have </w:t>
        </w:r>
      </w:ins>
      <w:r>
        <w:t>acquir</w:t>
      </w:r>
      <w:ins w:id="673" w:author="Joshua Cook" w:date="2020-10-14T14:10:00Z">
        <w:r w:rsidR="00A200DB">
          <w:t>ed</w:t>
        </w:r>
      </w:ins>
      <w:del w:id="674"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75" w:author="Joshua Cook" w:date="2020-10-14T14:11:00Z">
        <w:r w:rsidDel="00A200DB">
          <w:delText xml:space="preserve">from </w:delText>
        </w:r>
      </w:del>
      <w:ins w:id="676"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77"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78" w:author="Joshua Cook" w:date="2020-09-30T07:22:00Z">
                <m:rPr>
                  <m:sty m:val="p"/>
                </m:rPr>
                <w:rPr>
                  <w:rFonts w:ascii="Cambria Math" w:hAnsi="Cambria Math"/>
                </w:rPr>
                <m:t>,</m:t>
              </w:ins>
            </m:r>
            <m:r>
              <w:ins w:id="679"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80" w:author="Joshua Cook" w:date="2020-09-30T07:29:00Z">
                    <w:rPr>
                      <w:rFonts w:ascii="Cambria Math" w:hAnsi="Cambria Math"/>
                    </w:rPr>
                    <m:t>i</m:t>
                  </w:ins>
                </m:r>
                <m:r>
                  <w:del w:id="681"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82" w:author="Joshua Cook" w:date="2020-09-30T07:29:00Z">
                        <w:rPr>
                          <w:rFonts w:ascii="Cambria Math" w:hAnsi="Cambria Math"/>
                        </w:rPr>
                        <m:t>i</m:t>
                      </w:ins>
                    </m:r>
                    <m:r>
                      <w:del w:id="683"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84" w:author="Joshua Cook" w:date="2020-09-30T07:29:00Z">
                    <w:rPr>
                      <w:rFonts w:ascii="Cambria Math" w:hAnsi="Cambria Math"/>
                    </w:rPr>
                    <m:t>i</m:t>
                  </w:ins>
                </m:r>
                <m:r>
                  <w:del w:id="685"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86" w:author="Joshua Cook" w:date="2020-10-14T14:12:00Z"/>
        </w:rPr>
      </w:pPr>
      <w:ins w:id="687" w:author="Joshua Cook" w:date="2020-09-01T15:14:00Z">
        <w:r>
          <w:t xml:space="preserve">where </w:t>
        </w:r>
      </w:ins>
      <m:oMath>
        <m:sSub>
          <m:sSubPr>
            <m:ctrlPr>
              <w:ins w:id="688" w:author="Joshua Cook" w:date="2020-09-01T15:15:00Z">
                <w:rPr>
                  <w:rFonts w:ascii="Cambria Math" w:hAnsi="Cambria Math"/>
                  <w:i/>
                </w:rPr>
              </w:ins>
            </m:ctrlPr>
          </m:sSubPr>
          <m:e>
            <m:r>
              <w:ins w:id="689" w:author="Joshua Cook" w:date="2020-09-01T15:15:00Z">
                <w:rPr>
                  <w:rFonts w:ascii="Cambria Math" w:hAnsi="Cambria Math"/>
                </w:rPr>
                <m:t>c</m:t>
              </w:ins>
            </m:r>
          </m:e>
          <m:sub>
            <m:r>
              <w:ins w:id="690" w:author="Joshua Cook" w:date="2020-09-01T15:15:00Z">
                <w:rPr>
                  <w:rFonts w:ascii="Cambria Math" w:hAnsi="Cambria Math"/>
                </w:rPr>
                <m:t>s,a</m:t>
              </w:ins>
            </m:r>
          </m:sub>
        </m:sSub>
      </m:oMath>
      <w:ins w:id="691" w:author="Joshua Cook" w:date="2020-09-01T15:15:00Z">
        <w:r>
          <w:t xml:space="preserve"> is the contribution of signature </w:t>
        </w:r>
      </w:ins>
      <m:oMath>
        <m:r>
          <w:ins w:id="692" w:author="Joshua Cook" w:date="2020-09-01T15:17:00Z">
            <w:rPr>
              <w:rFonts w:ascii="Cambria Math" w:hAnsi="Cambria Math"/>
            </w:rPr>
            <m:t>s</m:t>
          </w:ins>
        </m:r>
      </m:oMath>
      <w:ins w:id="693" w:author="Joshua Cook" w:date="2020-09-01T15:15:00Z">
        <w:r>
          <w:t xml:space="preserve"> in sample </w:t>
        </w:r>
      </w:ins>
      <m:oMath>
        <m:r>
          <w:ins w:id="694" w:author="Joshua Cook" w:date="2020-09-01T15:17:00Z">
            <w:rPr>
              <w:rFonts w:ascii="Cambria Math" w:hAnsi="Cambria Math"/>
            </w:rPr>
            <m:t>a</m:t>
          </w:ins>
        </m:r>
      </m:oMath>
      <w:ins w:id="695" w:author="Joshua Cook" w:date="2020-09-01T15:15:00Z">
        <w:r>
          <w:t xml:space="preserve"> and </w:t>
        </w:r>
      </w:ins>
      <m:oMath>
        <m:sSub>
          <m:sSubPr>
            <m:ctrlPr>
              <w:ins w:id="696" w:author="Joshua Cook" w:date="2020-09-01T15:15:00Z">
                <w:rPr>
                  <w:rFonts w:ascii="Cambria Math" w:hAnsi="Cambria Math"/>
                  <w:i/>
                </w:rPr>
              </w:ins>
            </m:ctrlPr>
          </m:sSubPr>
          <m:e>
            <m:r>
              <w:ins w:id="697" w:author="Joshua Cook" w:date="2020-09-01T15:15:00Z">
                <w:rPr>
                  <w:rFonts w:ascii="Cambria Math" w:hAnsi="Cambria Math"/>
                </w:rPr>
                <m:t>w</m:t>
              </w:ins>
            </m:r>
          </m:e>
          <m:sub>
            <m:r>
              <w:ins w:id="698" w:author="Joshua Cook" w:date="2020-09-01T15:16:00Z">
                <w:rPr>
                  <w:rFonts w:ascii="Cambria Math" w:hAnsi="Cambria Math"/>
                </w:rPr>
                <m:t>k</m:t>
              </w:ins>
            </m:r>
            <m:r>
              <w:ins w:id="699" w:author="Joshua Cook" w:date="2020-09-01T15:15:00Z">
                <w:rPr>
                  <w:rFonts w:ascii="Cambria Math" w:hAnsi="Cambria Math"/>
                </w:rPr>
                <m:t>,</m:t>
              </w:ins>
            </m:r>
            <m:r>
              <w:ins w:id="700" w:author="Joshua Cook" w:date="2020-09-01T15:16:00Z">
                <w:rPr>
                  <w:rFonts w:ascii="Cambria Math" w:hAnsi="Cambria Math"/>
                </w:rPr>
                <m:t>s</m:t>
              </w:ins>
            </m:r>
          </m:sub>
        </m:sSub>
      </m:oMath>
      <w:ins w:id="701" w:author="Joshua Cook" w:date="2020-09-01T15:16:00Z">
        <w:r>
          <w:t xml:space="preserve"> is the weight of mutation </w:t>
        </w:r>
      </w:ins>
      <m:oMath>
        <m:r>
          <w:ins w:id="702" w:author="Joshua Cook" w:date="2020-09-01T15:17:00Z">
            <w:rPr>
              <w:rFonts w:ascii="Cambria Math" w:hAnsi="Cambria Math"/>
            </w:rPr>
            <m:t>k</m:t>
          </w:ins>
        </m:r>
      </m:oMath>
      <w:ins w:id="703" w:author="Joshua Cook" w:date="2020-09-01T15:16:00Z">
        <w:r>
          <w:t xml:space="preserve"> in signature </w:t>
        </w:r>
      </w:ins>
      <m:oMath>
        <m:r>
          <w:ins w:id="704" w:author="Joshua Cook" w:date="2020-09-01T15:16:00Z">
            <w:rPr>
              <w:rFonts w:ascii="Cambria Math" w:hAnsi="Cambria Math"/>
            </w:rPr>
            <m:t>s</m:t>
          </w:ins>
        </m:r>
      </m:oMath>
      <w:ins w:id="705" w:author="Joshua Cook" w:date="2020-09-01T15:17:00Z">
        <w:r>
          <w:t xml:space="preserve">. </w:t>
        </w:r>
      </w:ins>
      <w:ins w:id="706"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707" w:author="Joshua Cook" w:date="2020-10-14T14:12:00Z">
        <w:r w:rsidR="00A200DB">
          <w:t>any of the signatures.</w:t>
        </w:r>
      </w:ins>
    </w:p>
    <w:p w14:paraId="7C417B4F" w14:textId="718EB9EE" w:rsidR="00A200DB" w:rsidRPr="00A200DB" w:rsidRDefault="00A200DB" w:rsidP="00AB0309">
      <w:pPr>
        <w:pStyle w:val="BodyText"/>
      </w:pPr>
      <w:commentRangeStart w:id="708"/>
      <w:ins w:id="709" w:author="Joshua Cook" w:date="2020-10-14T14:14:00Z">
        <w:r>
          <w:t>The probabilit</w:t>
        </w:r>
      </w:ins>
      <w:ins w:id="710" w:author="Joshua Cook" w:date="2020-10-14T14:15:00Z">
        <w:r>
          <w:t>y</w:t>
        </w:r>
      </w:ins>
      <w:ins w:id="711" w:author="Joshua Cook" w:date="2020-10-14T14:14:00Z">
        <w:r>
          <w:t xml:space="preserve"> of a mutational signature to have caused </w:t>
        </w:r>
      </w:ins>
      <w:ins w:id="712" w:author="Joshua Cook" w:date="2020-10-14T14:18:00Z">
        <w:r>
          <w:t>a</w:t>
        </w:r>
      </w:ins>
      <w:ins w:id="713" w:author="Joshua Cook" w:date="2020-10-14T14:15:00Z">
        <w:r>
          <w:t xml:space="preserve"> </w:t>
        </w:r>
        <w:r>
          <w:rPr>
            <w:i/>
            <w:iCs/>
          </w:rPr>
          <w:t>KRAS</w:t>
        </w:r>
        <w:r>
          <w:t xml:space="preserve"> </w:t>
        </w:r>
      </w:ins>
      <w:ins w:id="714" w:author="Joshua Cook" w:date="2020-10-14T14:17:00Z">
        <w:r>
          <w:t xml:space="preserve">mutation was compared </w:t>
        </w:r>
      </w:ins>
      <w:ins w:id="715" w:author="Joshua Cook" w:date="2020-10-14T14:16:00Z">
        <w:r>
          <w:t>between two groups of tumor samples separated by their observed</w:t>
        </w:r>
      </w:ins>
      <w:ins w:id="716" w:author="Joshua Cook" w:date="2020-10-14T14:17:00Z">
        <w:r>
          <w:t xml:space="preserve"> </w:t>
        </w:r>
        <w:r>
          <w:rPr>
            <w:i/>
            <w:iCs/>
          </w:rPr>
          <w:t>KRAS</w:t>
        </w:r>
        <w:r>
          <w:t xml:space="preserve"> allele using a Wilcoxon </w:t>
        </w:r>
        <w:r>
          <w:lastRenderedPageBreak/>
          <w:t xml:space="preserve">rank-sum test. The p-values were adjusted for multiple hypothesis </w:t>
        </w:r>
      </w:ins>
      <w:ins w:id="717" w:author="Joshua Cook" w:date="2020-10-14T14:18:00Z">
        <w:r>
          <w:t xml:space="preserve">testing using the </w:t>
        </w:r>
        <w:proofErr w:type="spellStart"/>
        <w:r>
          <w:t>Benjamini</w:t>
        </w:r>
        <w:proofErr w:type="spellEnd"/>
        <w:r>
          <w:t>-Hochberg method.</w:t>
        </w:r>
      </w:ins>
      <w:commentRangeEnd w:id="708"/>
      <w:ins w:id="718" w:author="Joshua Cook" w:date="2020-10-15T15:36:00Z">
        <w:r w:rsidR="00D21C9A">
          <w:rPr>
            <w:rStyle w:val="CommentReference"/>
            <w:rFonts w:asciiTheme="minorHAnsi" w:eastAsia="MS Mincho" w:hAnsiTheme="minorHAnsi"/>
            <w:color w:val="auto"/>
          </w:rPr>
          <w:commentReference w:id="708"/>
        </w:r>
      </w:ins>
    </w:p>
    <w:p w14:paraId="7E8BFDC3" w14:textId="73A041BA" w:rsidR="00E0297D" w:rsidRDefault="00E0297D" w:rsidP="00AB0309">
      <w:pPr>
        <w:pStyle w:val="BodyText"/>
      </w:pPr>
    </w:p>
    <w:p w14:paraId="5B9315C1" w14:textId="30C7B5C2" w:rsidR="00E0297D" w:rsidRDefault="00FD56C1">
      <w:pPr>
        <w:pStyle w:val="Heading2"/>
      </w:pPr>
      <w:bookmarkStart w:id="719" w:name="X7dafa6d99097747e66a939fa052e66c2c7d40a4"/>
      <w:r>
        <w:t xml:space="preserve">Predicting </w:t>
      </w:r>
      <w:r>
        <w:rPr>
          <w:i/>
        </w:rPr>
        <w:t>KRAS</w:t>
      </w:r>
      <w:r>
        <w:t xml:space="preserve"> allele frequency by mutational signatures</w:t>
      </w:r>
      <w:bookmarkEnd w:id="719"/>
    </w:p>
    <w:p w14:paraId="34B666F4" w14:textId="25F4BEAC" w:rsidR="00E0297D" w:rsidRPr="00FE496D" w:rsidRDefault="00FD56C1" w:rsidP="00AB0309">
      <w:pPr>
        <w:pStyle w:val="BodyText"/>
      </w:pPr>
      <w:r>
        <w:t xml:space="preserve">The mutational signatures are linear combinations of the 96-dimension spectrum of possible mutations (see </w:t>
      </w:r>
      <w:r w:rsidR="00114488">
        <w:t>“</w:t>
      </w:r>
      <w:r>
        <w:t>Identifying mutational signatures</w:t>
      </w:r>
      <w:r w:rsidR="00114488">
        <w:t>”</w:t>
      </w:r>
      <w:r>
        <w:t xml:space="preserve"> above). Thus, assuming the null hypothesis that the prevalence of active mutational processes alone determines the frequency of </w:t>
      </w:r>
      <w:r>
        <w:rPr>
          <w:i/>
        </w:rPr>
        <w:t>KRAS</w:t>
      </w:r>
      <w:r>
        <w:t xml:space="preserve"> alleles in a cancer and the processes are active with the same probability </w:t>
      </w:r>
      <w:del w:id="720" w:author="Joshua Cook" w:date="2020-10-14T14:22:00Z">
        <w:r w:rsidDel="000A6D50">
          <w:delText>in any part of</w:delText>
        </w:r>
      </w:del>
      <w:ins w:id="721" w:author="Joshua Cook" w:date="2020-10-14T14:22:00Z">
        <w:r w:rsidR="000A6D50">
          <w:t>throughout</w:t>
        </w:r>
      </w:ins>
      <w:r>
        <w:t xml:space="preserve">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w:t>
      </w:r>
      <w:ins w:id="722" w:author="Joshua Cook" w:date="2020-09-30T07:25:00Z">
        <w:r w:rsidR="00B72552">
          <w:t>s</w:t>
        </w:r>
      </w:ins>
      <w:r>
        <w:t>t 3% of the tumor samples</w:t>
      </w:r>
      <w:ins w:id="723" w:author="Joshua Cook" w:date="2020-10-14T14:22:00Z">
        <w:r w:rsidR="000A6D50">
          <w:t xml:space="preserve"> in Fig. 2b, and </w:t>
        </w:r>
      </w:ins>
      <w:ins w:id="724" w:author="Joshua Cook" w:date="2020-10-14T14:23:00Z">
        <w:r w:rsidR="000A6D50">
          <w:t>those found in at least 3% of an</w:t>
        </w:r>
      </w:ins>
      <w:ins w:id="725" w:author="Joshua Cook" w:date="2020-10-14T14:24:00Z">
        <w:r w:rsidR="000A6D50">
          <w:t>y cancer in Supplementary Fig. 4</w:t>
        </w:r>
      </w:ins>
      <w:r>
        <w:t>. The 95% confidence intervals were bootstrapped</w:t>
      </w:r>
      <w:ins w:id="726" w:author="Joshua Cook" w:date="2020-10-14T14:24:00Z">
        <w:r w:rsidR="000A6D50">
          <w:t xml:space="preserve"> using the ‘boot’ R package and</w:t>
        </w:r>
      </w:ins>
      <w:ins w:id="727"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FF00DF" w:rsidRPr="00FF00DF">
            <w:rPr>
              <w:color w:val="000000"/>
              <w:vertAlign w:val="superscript"/>
            </w:rPr>
            <w:t>110,111</w:t>
          </w:r>
        </w:sdtContent>
      </w:sdt>
      <w:r w:rsidR="00105084">
        <w:t xml:space="preserve">. </w:t>
      </w:r>
      <w:r>
        <w:t xml:space="preserve">The predicted frequencies of the </w:t>
      </w:r>
      <w:r>
        <w:rPr>
          <w:i/>
        </w:rPr>
        <w:t>KRAS</w:t>
      </w:r>
      <w:r>
        <w:t xml:space="preserve"> alleles for each cancer are available in the Supplementary Table.</w:t>
      </w:r>
      <w:ins w:id="728" w:author="Joshua Cook" w:date="2020-09-01T15:23:00Z">
        <w:r w:rsidR="00FE496D">
          <w:t xml:space="preserve"> </w:t>
        </w:r>
        <w:commentRangeStart w:id="729"/>
        <w:commentRangeStart w:id="730"/>
        <w:r w:rsidR="00FE496D">
          <w:t>A Chi-squared tested was used to test the null hypothesis that there is no difference between the predicted (calculated above) and observed frequency</w:t>
        </w:r>
      </w:ins>
      <w:ins w:id="731" w:author="Joshua Cook" w:date="2020-10-14T14:33:00Z">
        <w:r w:rsidR="00AE74AC">
          <w:t xml:space="preserve"> for each </w:t>
        </w:r>
        <w:r w:rsidR="00AE74AC" w:rsidRPr="00105084">
          <w:rPr>
            <w:i/>
            <w:iCs/>
          </w:rPr>
          <w:t>KRAS</w:t>
        </w:r>
        <w:r w:rsidR="00AE74AC">
          <w:t xml:space="preserve"> allele</w:t>
        </w:r>
      </w:ins>
      <w:ins w:id="732" w:author="Joshua Cook" w:date="2020-09-01T15:23:00Z">
        <w:r w:rsidR="00FE496D">
          <w:t>.</w:t>
        </w:r>
      </w:ins>
      <w:ins w:id="733" w:author="Joshua Cook" w:date="2020-10-14T14:21:00Z">
        <w:r w:rsidR="000A6D50">
          <w:t xml:space="preserve"> The p-values were adjusted for multiple hypothesis testing using the </w:t>
        </w:r>
        <w:proofErr w:type="spellStart"/>
        <w:r w:rsidR="000A6D50">
          <w:t>Benjamini</w:t>
        </w:r>
        <w:proofErr w:type="spellEnd"/>
        <w:r w:rsidR="000A6D50">
          <w:t>-Hochberg method.</w:t>
        </w:r>
      </w:ins>
      <w:commentRangeEnd w:id="729"/>
      <w:r w:rsidR="00C50DE7">
        <w:rPr>
          <w:rStyle w:val="CommentReference"/>
          <w:rFonts w:asciiTheme="minorHAnsi" w:eastAsia="MS Mincho" w:hAnsiTheme="minorHAnsi"/>
          <w:color w:val="auto"/>
        </w:rPr>
        <w:commentReference w:id="729"/>
      </w:r>
      <w:commentRangeEnd w:id="730"/>
      <w:r w:rsidR="00034800">
        <w:rPr>
          <w:rStyle w:val="CommentReference"/>
          <w:rFonts w:asciiTheme="minorHAnsi" w:eastAsia="MS Mincho" w:hAnsiTheme="minorHAnsi"/>
          <w:color w:val="auto"/>
        </w:rPr>
        <w:commentReference w:id="730"/>
      </w:r>
    </w:p>
    <w:p w14:paraId="54987050" w14:textId="46C295FE" w:rsidR="00E0297D" w:rsidRDefault="00FD56C1">
      <w:pPr>
        <w:pStyle w:val="Heading2"/>
      </w:pPr>
      <w:bookmarkStart w:id="734" w:name="comutation-with-kras-alleles"/>
      <w:r>
        <w:t xml:space="preserve">Comutation with </w:t>
      </w:r>
      <w:r>
        <w:rPr>
          <w:i/>
        </w:rPr>
        <w:t>KRAS</w:t>
      </w:r>
      <w:r>
        <w:t xml:space="preserve"> alleles</w:t>
      </w:r>
      <w:bookmarkEnd w:id="734"/>
    </w:p>
    <w:p w14:paraId="77198673" w14:textId="2D950787" w:rsidR="00E0297D" w:rsidRDefault="00FD56C1" w:rsidP="00AB030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w:t>
      </w:r>
      <w:r>
        <w:lastRenderedPageBreak/>
        <w:t>considered.</w:t>
      </w:r>
      <w:ins w:id="735" w:author="Joshua Cook" w:date="2020-10-16T14:43:00Z">
        <w:r w:rsidR="006A1AAC">
          <w:t xml:space="preserve"> </w:t>
        </w:r>
        <w:commentRangeStart w:id="736"/>
        <w:r w:rsidR="006A1AAC">
          <w:t>I</w:t>
        </w:r>
      </w:ins>
      <w:ins w:id="737" w:author="Joshua Cook" w:date="2020-10-16T14:44:00Z">
        <w:r w:rsidR="006A1AAC">
          <w:t>ncrease</w:t>
        </w:r>
      </w:ins>
      <w:ins w:id="738" w:author="Joshua Cook" w:date="2020-10-16T14:45:00Z">
        <w:r w:rsidR="006A1AAC">
          <w:t>d</w:t>
        </w:r>
      </w:ins>
      <w:ins w:id="739" w:author="Joshua Cook" w:date="2020-10-16T14:44:00Z">
        <w:r w:rsidR="006A1AAC">
          <w:t xml:space="preserve"> comutation i</w:t>
        </w:r>
      </w:ins>
      <w:ins w:id="740" w:author="Joshua Cook" w:date="2020-10-16T14:43:00Z">
        <w:r w:rsidR="006A1AAC">
          <w:t>nteractions with a p-value &lt; 0.</w:t>
        </w:r>
      </w:ins>
      <w:ins w:id="741" w:author="Joshua Cook" w:date="2020-10-16T14:44:00Z">
        <w:r w:rsidR="006A1AAC">
          <w:t>01 were considered statistically significant.</w:t>
        </w:r>
        <w:commentRangeEnd w:id="736"/>
        <w:r w:rsidR="006A1AAC">
          <w:rPr>
            <w:rStyle w:val="CommentReference"/>
            <w:rFonts w:asciiTheme="minorHAnsi" w:eastAsia="MS Mincho" w:hAnsiTheme="minorHAnsi"/>
            <w:color w:val="auto"/>
          </w:rPr>
          <w:commentReference w:id="736"/>
        </w:r>
      </w:ins>
    </w:p>
    <w:p w14:paraId="2947DE5E" w14:textId="4DF0E52E" w:rsidR="00E0297D" w:rsidRDefault="00FD56C1" w:rsidP="00AB0309">
      <w:pPr>
        <w:pStyle w:val="BodyText"/>
        <w:rPr>
          <w:ins w:id="742"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FF00DF" w:rsidRPr="00FF00DF">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ins w:id="743" w:author="Joshua Cook" w:date="2020-10-16T14:44:00Z">
        <w:r w:rsidR="006A1AAC">
          <w:t xml:space="preserve"> </w:t>
        </w:r>
        <w:commentRangeStart w:id="744"/>
        <w:r w:rsidR="006A1AAC">
          <w:t>Reduced comutation</w:t>
        </w:r>
      </w:ins>
      <w:ins w:id="745" w:author="Joshua Cook" w:date="2020-10-16T14:45:00Z">
        <w:r w:rsidR="006A1AAC">
          <w:t xml:space="preserve"> i</w:t>
        </w:r>
      </w:ins>
      <w:ins w:id="746" w:author="Joshua Cook" w:date="2020-10-16T14:44:00Z">
        <w:r w:rsidR="006A1AAC">
          <w:t>nteractions with a p-value &lt; 0.01 were considered statistically significant.</w:t>
        </w:r>
        <w:commentRangeEnd w:id="744"/>
        <w:r w:rsidR="006A1AAC">
          <w:rPr>
            <w:rStyle w:val="CommentReference"/>
            <w:rFonts w:asciiTheme="minorHAnsi" w:eastAsia="MS Mincho" w:hAnsiTheme="minorHAnsi"/>
            <w:color w:val="auto"/>
          </w:rPr>
          <w:commentReference w:id="744"/>
        </w:r>
      </w:ins>
    </w:p>
    <w:p w14:paraId="30161135" w14:textId="36687476" w:rsidR="0004340B" w:rsidRPr="0004340B" w:rsidRDefault="0004340B" w:rsidP="00AB0309">
      <w:pPr>
        <w:pStyle w:val="BodyText"/>
      </w:pPr>
      <w:commentRangeStart w:id="747"/>
      <w:ins w:id="748" w:author="Joshua Cook" w:date="2020-10-16T09:29:00Z">
        <w:r>
          <w:t>T</w:t>
        </w:r>
      </w:ins>
      <w:ins w:id="749" w:author="Joshua Cook" w:date="2020-10-16T09:28:00Z">
        <w:r>
          <w:t xml:space="preserve">o </w:t>
        </w:r>
      </w:ins>
      <w:ins w:id="750" w:author="Joshua Cook" w:date="2020-10-16T09:29:00Z">
        <w:r>
          <w:t xml:space="preserve">further reduce the number of false positive comutation </w:t>
        </w:r>
        <w:commentRangeStart w:id="751"/>
        <w:r>
          <w:t>interactions</w:t>
        </w:r>
      </w:ins>
      <w:ins w:id="752" w:author="Giorgio Melloni" w:date="2020-10-22T18:06:00Z">
        <w:r w:rsidR="00FD5B9F">
          <w:t xml:space="preserve">, genes </w:t>
        </w:r>
      </w:ins>
      <w:ins w:id="753" w:author="Joshua Cook" w:date="2020-10-16T09:29:00Z">
        <w:del w:id="754" w:author="Giorgio Melloni" w:date="2020-10-22T18:06:00Z">
          <w:r w:rsidDel="00FD5B9F">
            <w:delText xml:space="preserve"> reported between the </w:delText>
          </w:r>
          <w:r w:rsidDel="00FD5B9F">
            <w:rPr>
              <w:i/>
              <w:iCs/>
            </w:rPr>
            <w:delText>KRAS</w:delText>
          </w:r>
          <w:r w:rsidDel="00FD5B9F">
            <w:delText xml:space="preserve"> alleles and genes previously reported to be involved in cancer, </w:delText>
          </w:r>
        </w:del>
      </w:ins>
      <w:ins w:id="755" w:author="Joshua Cook" w:date="2020-10-16T09:30:00Z">
        <w:del w:id="756" w:author="Giorgio Melloni" w:date="2020-10-22T18:06:00Z">
          <w:r w:rsidDel="00FD5B9F">
            <w:delText xml:space="preserve">those </w:delText>
          </w:r>
        </w:del>
        <w:r>
          <w:t xml:space="preserve">that signal through </w:t>
        </w:r>
        <w:r>
          <w:rPr>
            <w:i/>
            <w:iCs/>
          </w:rPr>
          <w:t>KRAS</w:t>
        </w:r>
        <w:r>
          <w:t xml:space="preserve">, and genes that directly interact with </w:t>
        </w:r>
        <w:r>
          <w:rPr>
            <w:i/>
            <w:iCs/>
          </w:rPr>
          <w:t>KRAS</w:t>
        </w:r>
      </w:ins>
      <w:ins w:id="757" w:author="Giorgio Melloni" w:date="2020-10-22T18:05:00Z">
        <w:r w:rsidR="00C50DE7">
          <w:t xml:space="preserve"> </w:t>
        </w:r>
      </w:ins>
      <w:ins w:id="758" w:author="Joshua Cook" w:date="2020-10-16T09:30:00Z">
        <w:del w:id="759" w:author="Giorgio Melloni" w:date="2020-10-22T18:05:00Z">
          <w:r w:rsidDel="00C50DE7">
            <w:delText xml:space="preserve">, </w:delText>
          </w:r>
        </w:del>
      </w:ins>
      <w:ins w:id="760" w:author="Joshua Cook" w:date="2020-10-16T09:31:00Z">
        <w:del w:id="761" w:author="Giorgio Melloni" w:date="2020-10-22T18:05:00Z">
          <w:r w:rsidDel="00C50DE7">
            <w:delText>t</w:delText>
          </w:r>
        </w:del>
      </w:ins>
      <w:ins w:id="762" w:author="Joshua Cook" w:date="2020-10-16T09:30:00Z">
        <w:del w:id="763" w:author="Giorgio Melloni" w:date="2020-10-22T18:05:00Z">
          <w:r w:rsidRPr="0004340B" w:rsidDel="00C50DE7">
            <w:delText xml:space="preserve">sets of interactions </w:delText>
          </w:r>
        </w:del>
        <w:r w:rsidRPr="0004340B">
          <w:t xml:space="preserve">were further filtered </w:t>
        </w:r>
      </w:ins>
      <w:ins w:id="764" w:author="Giorgio Melloni" w:date="2020-10-22T18:06:00Z">
        <w:r w:rsidR="00C50DE7">
          <w:t>from the set of genes previously reported to be involved in cancer</w:t>
        </w:r>
        <w:r w:rsidR="00FD5B9F">
          <w:t xml:space="preserve"> </w:t>
        </w:r>
      </w:ins>
      <w:ins w:id="765" w:author="Joshua Cook" w:date="2020-10-16T09:30:00Z">
        <w:r w:rsidRPr="0004340B">
          <w:t>t</w:t>
        </w:r>
      </w:ins>
      <w:commentRangeEnd w:id="751"/>
      <w:ins w:id="766" w:author="Joshua Cook" w:date="2020-10-26T16:47:00Z">
        <w:r w:rsidR="00034800">
          <w:rPr>
            <w:rStyle w:val="CommentReference"/>
            <w:rFonts w:asciiTheme="minorHAnsi" w:eastAsia="MS Mincho" w:hAnsiTheme="minorHAnsi"/>
            <w:color w:val="auto"/>
          </w:rPr>
          <w:commentReference w:id="751"/>
        </w:r>
      </w:ins>
      <w:ins w:id="767" w:author="Joshua Cook" w:date="2020-10-16T09:30:00Z">
        <w:r w:rsidRPr="0004340B">
          <w:t xml:space="preserve">o fall below an FDR of 0.25 that is estimated using the </w:t>
        </w:r>
        <w:proofErr w:type="spellStart"/>
        <w:r w:rsidRPr="0004340B">
          <w:t>Benjamini</w:t>
        </w:r>
        <w:proofErr w:type="spellEnd"/>
        <w:r w:rsidRPr="0004340B">
          <w:t>-Hochberg method.</w:t>
        </w:r>
      </w:ins>
      <w:ins w:id="768" w:author="Joshua Cook" w:date="2020-10-16T09:31:00Z">
        <w:r>
          <w:t xml:space="preserve"> Only </w:t>
        </w:r>
      </w:ins>
      <w:ins w:id="769" w:author="Joshua Cook" w:date="2020-10-16T09:32:00Z">
        <w:r>
          <w:t>interactions</w:t>
        </w:r>
      </w:ins>
      <w:ins w:id="770" w:author="Joshua Cook" w:date="2020-10-16T09:31:00Z">
        <w:r>
          <w:t xml:space="preserve"> that met </w:t>
        </w:r>
        <w:commentRangeStart w:id="771"/>
        <w:r>
          <w:t>th</w:t>
        </w:r>
      </w:ins>
      <w:ins w:id="772" w:author="Giorgio Melloni" w:date="2020-10-22T18:06:00Z">
        <w:r w:rsidR="00FD5B9F">
          <w:t>e</w:t>
        </w:r>
      </w:ins>
      <w:ins w:id="773" w:author="Joshua Cook" w:date="2020-10-16T09:31:00Z">
        <w:del w:id="774" w:author="Giorgio Melloni" w:date="2020-10-22T18:06:00Z">
          <w:r w:rsidDel="00FD5B9F">
            <w:delText>i</w:delText>
          </w:r>
        </w:del>
        <w:r>
          <w:t>s</w:t>
        </w:r>
      </w:ins>
      <w:ins w:id="775" w:author="Giorgio Melloni" w:date="2020-10-22T18:06:00Z">
        <w:r w:rsidR="00FD5B9F">
          <w:t>e</w:t>
        </w:r>
      </w:ins>
      <w:ins w:id="776" w:author="Joshua Cook" w:date="2020-10-16T09:31:00Z">
        <w:r>
          <w:t xml:space="preserve"> criteria </w:t>
        </w:r>
      </w:ins>
      <w:commentRangeEnd w:id="771"/>
      <w:ins w:id="777" w:author="Joshua Cook" w:date="2020-10-27T08:01:00Z">
        <w:r w:rsidR="000E4FCD">
          <w:rPr>
            <w:rStyle w:val="CommentReference"/>
            <w:rFonts w:asciiTheme="minorHAnsi" w:eastAsia="MS Mincho" w:hAnsiTheme="minorHAnsi"/>
            <w:color w:val="auto"/>
          </w:rPr>
          <w:commentReference w:id="771"/>
        </w:r>
      </w:ins>
      <w:ins w:id="778" w:author="Joshua Cook" w:date="2020-10-16T09:31:00Z">
        <w:r>
          <w:t xml:space="preserve">are presented in </w:t>
        </w:r>
        <w:r w:rsidRPr="0004340B">
          <w:t>Fig. 3b, Supplementary Fig. 6b and Supplementary Fig. 8b</w:t>
        </w:r>
      </w:ins>
      <w:ins w:id="779" w:author="Joshua Cook" w:date="2020-10-16T09:32:00Z">
        <w:r>
          <w:t>.</w:t>
        </w:r>
        <w:commentRangeEnd w:id="747"/>
        <w:r w:rsidR="00BE1885">
          <w:rPr>
            <w:rStyle w:val="CommentReference"/>
            <w:rFonts w:asciiTheme="minorHAnsi" w:eastAsia="MS Mincho" w:hAnsiTheme="minorHAnsi"/>
            <w:color w:val="auto"/>
          </w:rPr>
          <w:commentReference w:id="747"/>
        </w:r>
      </w:ins>
    </w:p>
    <w:p w14:paraId="0F05A900" w14:textId="697738A7" w:rsidR="0004340B" w:rsidRDefault="00FD56C1" w:rsidP="00AB030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FF00DF" w:rsidRPr="00FF00DF">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w:t>
      </w:r>
      <w:r>
        <w:lastRenderedPageBreak/>
        <w:t xml:space="preserve">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780" w:name="functional-enrichment"/>
      <w:r>
        <w:t>Functional enrichment</w:t>
      </w:r>
      <w:bookmarkEnd w:id="780"/>
    </w:p>
    <w:p w14:paraId="04ABEB6D" w14:textId="6387B7F8" w:rsidR="00E0297D" w:rsidRDefault="00FD56C1" w:rsidP="00AB0309">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FF00DF" w:rsidRPr="00FF00DF">
            <w:rPr>
              <w:color w:val="000000"/>
              <w:vertAlign w:val="superscript"/>
            </w:rPr>
            <w:t>112–114</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781"/>
      <w:ins w:id="782" w:author="Joshua Cook" w:date="2020-10-16T09:33:00Z">
        <w:r w:rsidR="00BE1885">
          <w:t xml:space="preserve"> Only enrichments with a </w:t>
        </w:r>
        <w:proofErr w:type="spellStart"/>
        <w:r w:rsidR="00BE1885">
          <w:t>Benjamini</w:t>
        </w:r>
        <w:proofErr w:type="spellEnd"/>
        <w:r w:rsidR="00BE1885">
          <w:t>-Hochberg FDR-adjusted p-value &lt; 0.2</w:t>
        </w:r>
      </w:ins>
      <w:ins w:id="783" w:author="Joshua Cook" w:date="2020-10-16T09:34:00Z">
        <w:r w:rsidR="00BE1885">
          <w:t xml:space="preserve"> were considered statistically significant.</w:t>
        </w:r>
        <w:commentRangeEnd w:id="781"/>
        <w:r w:rsidR="00BE1885">
          <w:rPr>
            <w:rStyle w:val="CommentReference"/>
            <w:rFonts w:asciiTheme="minorHAnsi" w:eastAsia="MS Mincho" w:hAnsiTheme="minorHAnsi"/>
            <w:color w:val="auto"/>
          </w:rPr>
          <w:commentReference w:id="781"/>
        </w:r>
      </w:ins>
    </w:p>
    <w:p w14:paraId="527363E0" w14:textId="1D137C0E" w:rsidR="00E0297D" w:rsidRDefault="00FD56C1">
      <w:pPr>
        <w:pStyle w:val="Heading2"/>
      </w:pPr>
      <w:bookmarkStart w:id="784" w:name="Xdb71face557a85867e32c776e14108c10f843cb"/>
      <w:r>
        <w:t>Modeling of cancer cell line genetic dependencies</w:t>
      </w:r>
      <w:bookmarkEnd w:id="784"/>
    </w:p>
    <w:p w14:paraId="2FCB79D1" w14:textId="6854EFF7"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FF00DF" w:rsidRPr="00FF00DF">
            <w:rPr>
              <w:color w:val="000000"/>
              <w:vertAlign w:val="superscript"/>
            </w:rPr>
            <w:t>68</w:t>
          </w:r>
        </w:sdtContent>
      </w:sdt>
      <w:r>
        <w:t xml:space="preserve"> portal (https://depmap.org/portal/download/) (20</w:t>
      </w:r>
      <w:ins w:id="785" w:author="Joshua Cook" w:date="2020-10-15T15:12:00Z">
        <w:r w:rsidR="001704A8">
          <w:t>20</w:t>
        </w:r>
      </w:ins>
      <w:del w:id="786" w:author="Joshua Cook" w:date="2020-10-15T15:12:00Z">
        <w:r w:rsidDel="001704A8">
          <w:delText>19</w:delText>
        </w:r>
      </w:del>
      <w:r>
        <w:t>Q</w:t>
      </w:r>
      <w:ins w:id="787" w:author="Joshua Cook" w:date="2020-10-15T15:12:00Z">
        <w:r w:rsidR="001704A8">
          <w:t>1</w:t>
        </w:r>
      </w:ins>
      <w:del w:id="788"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FF00DF" w:rsidRPr="00FF00DF">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 xml:space="preserve">-tests were used to </w:t>
      </w:r>
      <w:r>
        <w:lastRenderedPageBreak/>
        <w:t>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789" w:author="Joshua Cook" w:date="2020-10-16T09:35:00Z">
        <w:r w:rsidDel="004A1032">
          <w:delText xml:space="preserve">with </w:delText>
        </w:r>
      </w:del>
      <w:ins w:id="790"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791" w:name="Xc3bf1c3d800ef32128f9eb89736137486275050"/>
      <w:r>
        <w:t>Gene Set Enrichment Analysis (GSEA) of genetic dependency</w:t>
      </w:r>
      <w:bookmarkEnd w:id="791"/>
    </w:p>
    <w:p w14:paraId="401CCE8C" w14:textId="165712DF"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FF00DF" w:rsidRPr="00FF00DF">
            <w:rPr>
              <w:color w:val="000000"/>
              <w:vertAlign w:val="superscript"/>
            </w:rPr>
            <w:t>115</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792" w:author="Joshua Cook" w:date="2020-10-16T09:36:00Z">
        <w:r w:rsidR="004A1032">
          <w:t xml:space="preserve"> </w:t>
        </w:r>
        <w:commentRangeStart w:id="793"/>
        <w:r w:rsidR="004A1032">
          <w:t>Enrichments were considered statist</w:t>
        </w:r>
      </w:ins>
      <w:ins w:id="794" w:author="Joshua Cook" w:date="2020-10-16T09:37:00Z">
        <w:r w:rsidR="004A1032">
          <w:t>ically significant if the</w:t>
        </w:r>
      </w:ins>
      <w:ins w:id="795" w:author="Joshua Cook" w:date="2020-10-16T09:36:00Z">
        <w:r w:rsidR="004A1032">
          <w:t xml:space="preserve"> adjusted p-value </w:t>
        </w:r>
      </w:ins>
      <w:ins w:id="796" w:author="Joshua Cook" w:date="2020-10-16T09:37:00Z">
        <w:r w:rsidR="004A1032">
          <w:t xml:space="preserve">&lt; </w:t>
        </w:r>
      </w:ins>
      <w:ins w:id="797" w:author="Joshua Cook" w:date="2020-10-16T09:40:00Z">
        <w:r w:rsidR="004A1032">
          <w:t>0.2 and a normalized enrichment score (NES) &lt; -1.2 or &gt; 1.2.</w:t>
        </w:r>
      </w:ins>
      <w:commentRangeEnd w:id="793"/>
      <w:ins w:id="798" w:author="Joshua Cook" w:date="2020-10-16T09:41:00Z">
        <w:r w:rsidR="00A32C46">
          <w:rPr>
            <w:rStyle w:val="CommentReference"/>
            <w:rFonts w:asciiTheme="minorHAnsi" w:eastAsia="MS Mincho" w:hAnsiTheme="minorHAnsi"/>
            <w:color w:val="auto"/>
          </w:rPr>
          <w:commentReference w:id="793"/>
        </w:r>
      </w:ins>
    </w:p>
    <w:p w14:paraId="2C2C9FD6" w14:textId="556996E9" w:rsidR="00E0297D" w:rsidRDefault="00FD56C1">
      <w:pPr>
        <w:pStyle w:val="Heading2"/>
      </w:pPr>
      <w:bookmarkStart w:id="799" w:name="X1f22b44f319e7894af8260b2e250a070ca87c6f"/>
      <w:r>
        <w:t>Modelling the effect of comutation events on genetic dependency</w:t>
      </w:r>
      <w:bookmarkEnd w:id="799"/>
    </w:p>
    <w:p w14:paraId="46FC9974" w14:textId="1DFD4BED"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w:t>
      </w:r>
      <w:r>
        <w:lastRenderedPageBreak/>
        <w:t>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FF00DF" w:rsidRPr="00FF00DF">
            <w:rPr>
              <w:color w:val="000000"/>
              <w:vertAlign w:val="superscript"/>
            </w:rPr>
            <w:t>78,116</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800" w:name="code-availability"/>
      <w:r>
        <w:t>Code availability</w:t>
      </w:r>
      <w:bookmarkEnd w:id="800"/>
    </w:p>
    <w:p w14:paraId="4FB7FBB2" w14:textId="0CB3FAA9" w:rsidR="00E0297D" w:rsidRDefault="00FD56C1" w:rsidP="00AB0309">
      <w:pPr>
        <w:pStyle w:val="BodyText"/>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FF00DF" w:rsidRPr="00FF00DF">
            <w:rPr>
              <w:color w:val="000000"/>
              <w:vertAlign w:val="superscript"/>
            </w:rPr>
            <w:t>117</w:t>
          </w:r>
        </w:sdtContent>
      </w:sdt>
      <w:r w:rsidR="006B26CF" w:rsidRPr="006B26CF">
        <w:rPr>
          <w:color w:val="000000"/>
          <w:vertAlign w:val="superscript"/>
        </w:rPr>
        <w:t xml:space="preserve"> </w:t>
      </w:r>
      <w:r>
        <w:t xml:space="preserve"> and R v3.6.1</w:t>
      </w:r>
      <w:sdt>
        <w:sdtPr>
          <w:rPr>
            <w:color w:val="000000"/>
            <w:vertAlign w:val="superscript"/>
          </w:rPr>
          <w:tag w:val="MENDELEY_CITATION_f76a0f69-643c-431f-b574-86e1079eb67a"/>
          <w:id w:val="-1903976840"/>
          <w:placeholder>
            <w:docPart w:val="DefaultPlaceholder_-1854013440"/>
          </w:placeholder>
        </w:sdtPr>
        <w:sdtContent>
          <w:r w:rsidR="00FF00DF" w:rsidRPr="00FF00DF">
            <w:rPr>
              <w:color w:val="000000"/>
              <w:vertAlign w:val="superscript"/>
            </w:rPr>
            <w:t>118</w:t>
          </w:r>
        </w:sdtContent>
      </w:sdt>
      <w:r>
        <w:t xml:space="preserve"> were used for most of the analyses.</w:t>
      </w:r>
    </w:p>
    <w:p w14:paraId="603FB354" w14:textId="4EE3B634" w:rsidR="00E0297D" w:rsidRDefault="00FD56C1">
      <w:pPr>
        <w:pStyle w:val="Heading1"/>
      </w:pPr>
      <w:bookmarkStart w:id="801" w:name="acknowledgements"/>
      <w:r>
        <w:t>Acknowledgements</w:t>
      </w:r>
      <w:bookmarkEnd w:id="801"/>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802" w:name="author-contributions"/>
      <w:r>
        <w:t>Author contributions</w:t>
      </w:r>
      <w:bookmarkEnd w:id="802"/>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803" w:name="competing-interests"/>
      <w:r>
        <w:lastRenderedPageBreak/>
        <w:t>Competing interests</w:t>
      </w:r>
      <w:bookmarkEnd w:id="803"/>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br w:type="page"/>
      </w:r>
    </w:p>
    <w:p w14:paraId="46DC228A" w14:textId="77777777" w:rsidR="003627F9" w:rsidRDefault="003627F9" w:rsidP="00AB0309">
      <w:pPr>
        <w:pStyle w:val="BodyText"/>
      </w:pPr>
    </w:p>
    <w:p w14:paraId="7C2FCD5C" w14:textId="77777777" w:rsidR="00E0297D" w:rsidRDefault="00FD56C1">
      <w:pPr>
        <w:pStyle w:val="CaptionedFigure"/>
      </w:pPr>
      <w:bookmarkStart w:id="804"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804"/>
    </w:p>
    <w:p w14:paraId="50E64938" w14:textId="0DD05A29" w:rsidR="00E0297D" w:rsidRPr="009B2D28"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805" w:author="Joshua Cook" w:date="2020-10-14T09:29:00Z">
        <w:r w:rsidR="00FD56C1" w:rsidRPr="009B2D28" w:rsidDel="008216D5">
          <w:delText xml:space="preserve">levels </w:delText>
        </w:r>
      </w:del>
      <w:ins w:id="806" w:author="Joshua Cook" w:date="2020-10-14T09:29:00Z">
        <w:r w:rsidR="008216D5">
          <w:t>composition</w:t>
        </w:r>
        <w:r w:rsidR="008216D5" w:rsidRPr="009B2D28">
          <w:t xml:space="preserve"> </w:t>
        </w:r>
      </w:ins>
      <w:r w:rsidR="00FD56C1" w:rsidRPr="009B2D28">
        <w:t xml:space="preserve">of mutational signatures in tumor samples </w:t>
      </w:r>
      <w:del w:id="807" w:author="Joshua Cook" w:date="2020-10-14T09:29:00Z">
        <w:r w:rsidR="00FD56C1" w:rsidRPr="009B2D28" w:rsidDel="00900A91">
          <w:delText xml:space="preserve">separated </w:delText>
        </w:r>
      </w:del>
      <w:ins w:id="808"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p>
    <w:p w14:paraId="2D93BA7E" w14:textId="77777777" w:rsidR="00761EF9" w:rsidRDefault="00761EF9">
      <w:bookmarkStart w:id="809"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0CAEDA71">
            <wp:extent cx="5943600" cy="462668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600" cy="4626684"/>
                    </a:xfrm>
                    <a:prstGeom prst="rect">
                      <a:avLst/>
                    </a:prstGeom>
                    <a:noFill/>
                    <a:ln w="9525">
                      <a:noFill/>
                      <a:headEnd/>
                      <a:tailEnd/>
                    </a:ln>
                  </pic:spPr>
                </pic:pic>
              </a:graphicData>
            </a:graphic>
          </wp:inline>
        </w:drawing>
      </w:r>
      <w:bookmarkEnd w:id="809"/>
    </w:p>
    <w:p w14:paraId="491B8476" w14:textId="7104E22A"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810"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811" w:author="Joshua Cook" w:date="2020-10-15T11:59:00Z">
        <w:r w:rsidR="00304DE5">
          <w:t xml:space="preserve"> FDR-adjusted</w:t>
        </w:r>
      </w:ins>
      <w:r w:rsidR="00FD56C1">
        <w:t xml:space="preserve"> p</w:t>
      </w:r>
      <w:ins w:id="812"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13" w:author="Joshua Cook" w:date="2020-10-15T12:00:00Z">
        <w:r w:rsidR="00304DE5">
          <w:t xml:space="preserve">FDR-adjusted </w:t>
        </w:r>
      </w:ins>
      <w:r w:rsidR="00FD56C1">
        <w:t>p</w:t>
      </w:r>
      <w:ins w:id="814"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w:t>
      </w:r>
      <w:commentRangeStart w:id="815"/>
      <w:commentRangeStart w:id="816"/>
      <w:r w:rsidR="00FD56C1">
        <w:t>confidence intervals of the predicted values</w:t>
      </w:r>
      <w:commentRangeEnd w:id="815"/>
      <w:r w:rsidR="00FD5B9F">
        <w:rPr>
          <w:rStyle w:val="CommentReference"/>
          <w:rFonts w:asciiTheme="minorHAnsi" w:hAnsiTheme="minorHAnsi"/>
          <w:bCs w:val="0"/>
          <w:color w:val="auto"/>
        </w:rPr>
        <w:commentReference w:id="815"/>
      </w:r>
      <w:commentRangeEnd w:id="816"/>
      <w:r w:rsidR="000E4FCD">
        <w:rPr>
          <w:rStyle w:val="CommentReference"/>
          <w:rFonts w:asciiTheme="minorHAnsi" w:hAnsiTheme="minorHAnsi"/>
          <w:bCs w:val="0"/>
          <w:color w:val="auto"/>
        </w:rPr>
        <w:commentReference w:id="816"/>
      </w:r>
      <w:r w:rsidR="00FD56C1">
        <w:t xml:space="preserve">. </w:t>
      </w:r>
      <w:ins w:id="817" w:author="Joshua Cook" w:date="2020-10-15T12:01:00Z">
        <w:r w:rsidR="00304DE5">
          <w:rPr>
            <w:b/>
            <w:bCs w:val="0"/>
          </w:rPr>
          <w:t>b.</w:t>
        </w:r>
        <w:r w:rsidR="00304DE5">
          <w:t xml:space="preserve"> The average probability of the indicated </w:t>
        </w:r>
      </w:ins>
      <w:ins w:id="818"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19" w:author="Joshua Cook" w:date="2020-10-15T12:08:00Z">
        <w:r w:rsidR="00715935" w:rsidRPr="00FF60F5">
          <w:rPr>
            <w:color w:val="002060"/>
          </w:rPr>
          <w:t>●</w:t>
        </w:r>
      </w:ins>
      <w:ins w:id="820" w:author="Joshua Cook" w:date="2020-10-15T12:02:00Z">
        <w:r w:rsidR="00304DE5">
          <w:t xml:space="preserve">), tumors samples with a different </w:t>
        </w:r>
        <w:r w:rsidR="00304DE5">
          <w:rPr>
            <w:i/>
            <w:iCs/>
          </w:rPr>
          <w:t>KRAS</w:t>
        </w:r>
        <w:r w:rsidR="00304DE5">
          <w:t xml:space="preserve"> mutation (</w:t>
        </w:r>
      </w:ins>
      <w:ins w:id="821" w:author="Joshua Cook" w:date="2020-10-15T12:08:00Z">
        <w:r w:rsidR="00715935">
          <w:t>○</w:t>
        </w:r>
      </w:ins>
      <w:ins w:id="822" w:author="Joshua Cook" w:date="2020-10-15T12:02:00Z">
        <w:r w:rsidR="00304DE5">
          <w:t>), and tumor samples with</w:t>
        </w:r>
      </w:ins>
      <w:ins w:id="823" w:author="Joshua Cook" w:date="2020-10-15T12:32:00Z">
        <w:r w:rsidR="00CF3009">
          <w:t xml:space="preserve"> WT</w:t>
        </w:r>
      </w:ins>
      <w:ins w:id="824" w:author="Joshua Cook" w:date="2020-10-15T12:02:00Z">
        <w:r w:rsidR="00304DE5">
          <w:t xml:space="preserve"> </w:t>
        </w:r>
        <w:r w:rsidR="00304DE5">
          <w:rPr>
            <w:i/>
            <w:iCs/>
          </w:rPr>
          <w:t>KRAS</w:t>
        </w:r>
      </w:ins>
      <w:ins w:id="825" w:author="Joshua Cook" w:date="2020-10-15T12:08:00Z">
        <w:r w:rsidR="00715935" w:rsidRPr="00FF60F5">
          <w:rPr>
            <w:rFonts w:cs="Arial"/>
          </w:rPr>
          <w:t xml:space="preserve"> (</w:t>
        </w:r>
      </w:ins>
      <w:ins w:id="826" w:author="Joshua Cook" w:date="2020-10-15T12:09:00Z">
        <w:r w:rsidR="00715935" w:rsidRPr="00FF60F5">
          <w:rPr>
            <w:rFonts w:ascii="Segoe UI Symbol" w:eastAsia="Segoe UI Symbol" w:hAnsi="Segoe UI Symbol" w:cs="Segoe UI Symbol"/>
          </w:rPr>
          <w:t>▽</w:t>
        </w:r>
      </w:ins>
      <w:ins w:id="827" w:author="Joshua Cook" w:date="2020-10-15T12:08:00Z">
        <w:r w:rsidR="00715935" w:rsidRPr="00FF60F5">
          <w:rPr>
            <w:rFonts w:cs="Arial"/>
          </w:rPr>
          <w:t>)</w:t>
        </w:r>
      </w:ins>
      <w:ins w:id="828" w:author="Joshua Cook" w:date="2020-10-15T12:02:00Z">
        <w:r w:rsidR="00304DE5" w:rsidRPr="00FF60F5">
          <w:rPr>
            <w:rFonts w:cs="Arial"/>
          </w:rPr>
          <w:t>. The</w:t>
        </w:r>
        <w:r w:rsidR="00304DE5">
          <w:t xml:space="preserve"> errors bars indicate bootstrapped 95% CI</w:t>
        </w:r>
      </w:ins>
      <w:ins w:id="829" w:author="Joshua Cook" w:date="2020-10-15T12:03:00Z">
        <w:r w:rsidR="00304DE5">
          <w:t xml:space="preserve"> confidence intervals. For each allele, </w:t>
        </w:r>
      </w:ins>
      <w:ins w:id="830" w:author="Joshua Cook" w:date="2020-10-15T12:06:00Z">
        <w:r w:rsidR="00715935">
          <w:t xml:space="preserve">differences in </w:t>
        </w:r>
      </w:ins>
      <w:ins w:id="831" w:author="Joshua Cook" w:date="2020-10-15T12:03:00Z">
        <w:r w:rsidR="00304DE5">
          <w:t xml:space="preserve">the probabilities between tumor samples with the allele and </w:t>
        </w:r>
      </w:ins>
      <w:ins w:id="832" w:author="Joshua Cook" w:date="2020-10-15T12:04:00Z">
        <w:r w:rsidR="00304DE5">
          <w:t xml:space="preserve">those with another allele and between tumor samples with the allele and those with WT </w:t>
        </w:r>
        <w:r w:rsidR="00304DE5">
          <w:rPr>
            <w:i/>
            <w:iCs/>
          </w:rPr>
          <w:t>KRAS</w:t>
        </w:r>
      </w:ins>
      <w:ins w:id="833" w:author="Joshua Cook" w:date="2020-10-15T12:07:00Z">
        <w:r w:rsidR="00715935">
          <w:t xml:space="preserve"> were tested via a Wilcoxon rank-sum test</w:t>
        </w:r>
      </w:ins>
      <w:ins w:id="834" w:author="Joshua Cook" w:date="2020-10-15T12:04:00Z">
        <w:r w:rsidR="00304DE5">
          <w:t xml:space="preserve">. </w:t>
        </w:r>
      </w:ins>
      <w:ins w:id="835" w:author="Joshua Cook" w:date="2020-10-15T12:07:00Z">
        <w:r w:rsidR="00715935">
          <w:t>A red dot</w:t>
        </w:r>
      </w:ins>
      <w:ins w:id="836" w:author="Joshua Cook" w:date="2020-10-15T12:08:00Z">
        <w:r w:rsidR="00715935">
          <w:t xml:space="preserve"> (</w:t>
        </w:r>
        <w:r w:rsidR="00715935" w:rsidRPr="00FF60F5">
          <w:rPr>
            <w:color w:val="FF0000"/>
          </w:rPr>
          <w:t>●</w:t>
        </w:r>
        <w:r w:rsidR="00715935">
          <w:t>)</w:t>
        </w:r>
      </w:ins>
      <w:ins w:id="837" w:author="Joshua Cook" w:date="2020-10-15T12:07:00Z">
        <w:r w:rsidR="00715935">
          <w:t xml:space="preserve"> indicates </w:t>
        </w:r>
        <w:del w:id="838" w:author="Giorgio Melloni" w:date="2020-10-22T18:10:00Z">
          <w:r w:rsidR="00715935" w:rsidDel="00FD5B9F">
            <w:delText>w</w:delText>
          </w:r>
        </w:del>
      </w:ins>
      <w:ins w:id="839" w:author="Joshua Cook" w:date="2020-10-15T12:05:00Z">
        <w:del w:id="840" w:author="Giorgio Melloni" w:date="2020-10-22T18:10:00Z">
          <w:r w:rsidR="00304DE5" w:rsidDel="00FD5B9F">
            <w:delText>here</w:delText>
          </w:r>
        </w:del>
      </w:ins>
      <w:ins w:id="841" w:author="Giorgio Melloni" w:date="2020-10-22T18:10:00Z">
        <w:r w:rsidR="00FD5B9F">
          <w:t>an</w:t>
        </w:r>
      </w:ins>
      <w:ins w:id="842" w:author="Joshua Cook" w:date="2020-10-15T12:05:00Z">
        <w:r w:rsidR="00304DE5">
          <w:t xml:space="preserve"> </w:t>
        </w:r>
        <w:del w:id="843" w:author="Giorgio Melloni" w:date="2020-10-22T18:10:00Z">
          <w:r w:rsidR="00304DE5" w:rsidDel="00FD5B9F">
            <w:delText xml:space="preserve">the </w:delText>
          </w:r>
        </w:del>
        <w:r w:rsidR="00304DE5">
          <w:t>FDR</w:t>
        </w:r>
      </w:ins>
      <w:ins w:id="844" w:author="Joshua Cook" w:date="2020-10-15T12:07:00Z">
        <w:r w:rsidR="00715935">
          <w:t>-</w:t>
        </w:r>
      </w:ins>
      <w:ins w:id="845" w:author="Joshua Cook" w:date="2020-10-15T12:05:00Z">
        <w:r w:rsidR="00304DE5">
          <w:t xml:space="preserve">adjusted p-value </w:t>
        </w:r>
      </w:ins>
      <w:ins w:id="846" w:author="Joshua Cook" w:date="2020-10-15T12:07:00Z">
        <w:r w:rsidR="00715935">
          <w:t>&lt; 0.05.</w:t>
        </w:r>
      </w:ins>
      <w:ins w:id="847" w:author="Joshua Cook" w:date="2020-10-15T12:09:00Z">
        <w:r w:rsidR="00715935">
          <w:t xml:space="preserve"> </w:t>
        </w:r>
        <w:r w:rsidR="00715935">
          <w:rPr>
            <w:b/>
            <w:bCs w:val="0"/>
          </w:rPr>
          <w:t>c.</w:t>
        </w:r>
        <w:r w:rsidR="00715935">
          <w:t xml:space="preserve"> </w:t>
        </w:r>
      </w:ins>
      <w:ins w:id="848" w:author="Joshua Cook" w:date="2020-10-15T12:18:00Z">
        <w:r w:rsidR="00FF60F5">
          <w:t xml:space="preserve">The fraction of tumor samples </w:t>
        </w:r>
      </w:ins>
      <w:ins w:id="849" w:author="Joshua Cook" w:date="2020-10-15T12:19:00Z">
        <w:r w:rsidR="00FF60F5">
          <w:t>predicted</w:t>
        </w:r>
      </w:ins>
      <w:ins w:id="850" w:author="Joshua Cook" w:date="2020-10-15T12:18:00Z">
        <w:r w:rsidR="00FF60F5">
          <w:t xml:space="preserve"> to have the indicated </w:t>
        </w:r>
        <w:r w:rsidR="00FF60F5">
          <w:rPr>
            <w:i/>
            <w:iCs/>
          </w:rPr>
          <w:t>KRAS</w:t>
        </w:r>
        <w:r w:rsidR="00FF60F5">
          <w:t xml:space="preserve"> allele</w:t>
        </w:r>
      </w:ins>
      <w:ins w:id="851" w:author="Joshua Cook" w:date="2020-10-15T12:19:00Z">
        <w:r w:rsidR="00FF60F5">
          <w:t xml:space="preserve"> for tumor samples with the </w:t>
        </w:r>
        <w:r w:rsidR="00FF60F5">
          <w:rPr>
            <w:i/>
            <w:iCs/>
          </w:rPr>
          <w:t>KRAS</w:t>
        </w:r>
        <w:r w:rsidR="00FF60F5">
          <w:t xml:space="preserve"> allele (vertical bars and </w:t>
        </w:r>
      </w:ins>
      <w:ins w:id="852" w:author="Joshua Cook" w:date="2020-10-15T12:22:00Z">
        <w:r w:rsidR="00FF60F5">
          <w:t>●</w:t>
        </w:r>
      </w:ins>
      <w:ins w:id="853" w:author="Joshua Cook" w:date="2020-10-15T12:20:00Z">
        <w:r w:rsidR="00FF60F5">
          <w:t xml:space="preserve">; i.e. </w:t>
        </w:r>
      </w:ins>
      <w:ins w:id="854" w:author="Joshua Cook" w:date="2020-10-15T12:32:00Z">
        <w:r w:rsidR="00CF3009">
          <w:t>correct</w:t>
        </w:r>
      </w:ins>
      <w:ins w:id="855" w:author="Joshua Cook" w:date="2020-10-15T12:20:00Z">
        <w:r w:rsidR="00FF60F5">
          <w:t xml:space="preserve"> predictions), with a different </w:t>
        </w:r>
        <w:r w:rsidR="00FF60F5">
          <w:rPr>
            <w:i/>
            <w:iCs/>
          </w:rPr>
          <w:t>KRAS</w:t>
        </w:r>
        <w:r w:rsidR="00FF60F5">
          <w:t xml:space="preserve"> mutation (</w:t>
        </w:r>
      </w:ins>
      <w:ins w:id="856" w:author="Joshua Cook" w:date="2020-10-15T12:22:00Z">
        <w:r w:rsidR="00FF60F5">
          <w:t>○</w:t>
        </w:r>
      </w:ins>
      <w:ins w:id="857" w:author="Joshua Cook" w:date="2020-10-15T12:21:00Z">
        <w:r w:rsidR="00FF60F5">
          <w:t>; i.e. incorrect predictions</w:t>
        </w:r>
      </w:ins>
      <w:ins w:id="858" w:author="Joshua Cook" w:date="2020-10-15T12:20:00Z">
        <w:r w:rsidR="00FF60F5">
          <w:t>)</w:t>
        </w:r>
      </w:ins>
      <w:ins w:id="859" w:author="Joshua Cook" w:date="2020-10-15T12:21:00Z">
        <w:r w:rsidR="00FF60F5">
          <w:t>, or with WT</w:t>
        </w:r>
        <w:r w:rsidR="00FF60F5" w:rsidRPr="00FF60F5">
          <w:rPr>
            <w:rFonts w:cs="Arial"/>
          </w:rPr>
          <w:t xml:space="preserve"> </w:t>
        </w:r>
        <w:r w:rsidR="00FF60F5" w:rsidRPr="00FF60F5">
          <w:rPr>
            <w:rFonts w:cs="Arial"/>
            <w:i/>
            <w:iCs/>
          </w:rPr>
          <w:t>KRAS</w:t>
        </w:r>
        <w:r w:rsidR="00FF60F5" w:rsidRPr="00FF60F5">
          <w:rPr>
            <w:rFonts w:cs="Arial"/>
          </w:rPr>
          <w:t xml:space="preserve"> (</w:t>
        </w:r>
        <w:r w:rsidR="00FF60F5" w:rsidRPr="00FF60F5">
          <w:rPr>
            <w:rFonts w:ascii="Segoe UI Symbol" w:hAnsi="Segoe UI Symbol" w:cs="Segoe UI Symbol"/>
            <w:lang w:eastAsia="ja-JP"/>
          </w:rPr>
          <w:t>▽</w:t>
        </w:r>
        <w:r w:rsidR="00FF60F5" w:rsidRPr="00FF60F5">
          <w:rPr>
            <w:rFonts w:cs="Arial"/>
            <w:lang w:eastAsia="ja-JP"/>
          </w:rPr>
          <w:t>, i.e. incorrect predictions.)</w:t>
        </w:r>
      </w:ins>
    </w:p>
    <w:p w14:paraId="3FB56BFF" w14:textId="6C6A9436" w:rsidR="00E0297D" w:rsidRDefault="00FD56C1">
      <w:pPr>
        <w:pStyle w:val="CaptionedFigure"/>
      </w:pPr>
      <w:bookmarkStart w:id="860"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860"/>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5D8BD461"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861" w:author="Joshua Cook" w:date="2020-09-01T14:04:00Z">
        <w:r w:rsidR="0053423F">
          <w:t xml:space="preserve"> </w:t>
        </w:r>
        <w:commentRangeStart w:id="862"/>
        <w:r w:rsidR="0053423F">
          <w:t>or tumor suppressors</w:t>
        </w:r>
      </w:ins>
      <w:commentRangeEnd w:id="862"/>
      <w:ins w:id="863" w:author="Joshua Cook" w:date="2020-10-15T15:30:00Z">
        <w:r w:rsidR="00D33C2A">
          <w:rPr>
            <w:rStyle w:val="CommentReference"/>
            <w:rFonts w:asciiTheme="minorHAnsi" w:hAnsiTheme="minorHAnsi"/>
            <w:bCs w:val="0"/>
            <w:color w:val="auto"/>
          </w:rPr>
          <w:commentReference w:id="862"/>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864" w:author="Joshua Cook" w:date="2020-10-16T09:42:00Z">
        <w:r w:rsidR="00A32C46">
          <w:t xml:space="preserve"> </w:t>
        </w:r>
        <w:commentRangeStart w:id="865"/>
        <w:r w:rsidR="00A32C46">
          <w:t>FDR-adjusted</w:t>
        </w:r>
      </w:ins>
      <w:r w:rsidRPr="00BC4F4E">
        <w:t xml:space="preserve"> </w:t>
      </w:r>
      <w:commentRangeEnd w:id="865"/>
      <w:r w:rsidR="00A32C46">
        <w:rPr>
          <w:rStyle w:val="CommentReference"/>
          <w:rFonts w:asciiTheme="minorHAnsi" w:hAnsiTheme="minorHAnsi"/>
          <w:bCs w:val="0"/>
          <w:color w:val="auto"/>
        </w:rPr>
        <w:commentReference w:id="865"/>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866"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0D1AD17F">
            <wp:extent cx="5943600"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5279315"/>
                    </a:xfrm>
                    <a:prstGeom prst="rect">
                      <a:avLst/>
                    </a:prstGeom>
                    <a:noFill/>
                    <a:ln w="9525">
                      <a:noFill/>
                      <a:headEnd/>
                      <a:tailEnd/>
                    </a:ln>
                  </pic:spPr>
                </pic:pic>
              </a:graphicData>
            </a:graphic>
          </wp:inline>
        </w:drawing>
      </w:r>
      <w:bookmarkEnd w:id="866"/>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867"/>
      <w:ins w:id="868" w:author="Joshua Cook" w:date="2020-10-16T09:43:00Z">
        <w:r w:rsidR="00A32C46">
          <w:t xml:space="preserve">FDR-adjusted </w:t>
        </w:r>
        <w:commentRangeEnd w:id="867"/>
        <w:r w:rsidR="00A32C46">
          <w:rPr>
            <w:rStyle w:val="CommentReference"/>
            <w:rFonts w:asciiTheme="minorHAnsi" w:hAnsiTheme="minorHAnsi"/>
            <w:bCs w:val="0"/>
            <w:color w:val="auto"/>
          </w:rPr>
          <w:commentReference w:id="867"/>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869"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869"/>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870" w:name="sfig:mutational-signatures-supp"/>
      <w:r>
        <w:rPr>
          <w:noProof/>
        </w:rPr>
        <w:lastRenderedPageBreak/>
        <w:drawing>
          <wp:inline distT="0" distB="0" distL="0" distR="0" wp14:anchorId="505279BD" wp14:editId="7FA7173F">
            <wp:extent cx="5943600"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6106757"/>
                    </a:xfrm>
                    <a:prstGeom prst="rect">
                      <a:avLst/>
                    </a:prstGeom>
                    <a:noFill/>
                    <a:ln w="9525">
                      <a:noFill/>
                      <a:headEnd/>
                      <a:tailEnd/>
                    </a:ln>
                  </pic:spPr>
                </pic:pic>
              </a:graphicData>
            </a:graphic>
          </wp:inline>
        </w:drawing>
      </w:r>
      <w:bookmarkEnd w:id="870"/>
    </w:p>
    <w:p w14:paraId="0C30B7B5" w14:textId="30701BBA"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 b.</w:t>
      </w:r>
      <w:r w:rsidR="00FD56C1">
        <w:t xml:space="preserve"> The </w:t>
      </w:r>
      <w:del w:id="871" w:author="Joshua Cook" w:date="2020-10-15T15:30:00Z">
        <w:r w:rsidR="00FD56C1" w:rsidDel="00D33C2A">
          <w:delText xml:space="preserve">detected level </w:delText>
        </w:r>
      </w:del>
      <w:ins w:id="872" w:author="Joshua Cook" w:date="2020-10-15T15:30:00Z">
        <w:r w:rsidR="00D33C2A">
          <w:t xml:space="preserve">composition </w:t>
        </w:r>
      </w:ins>
      <w:r w:rsidR="00FD56C1">
        <w:t xml:space="preserve">of the mutational signatures in each tumor sample. In </w:t>
      </w:r>
      <w:r w:rsidR="00FD56C1" w:rsidRPr="00D33C2A">
        <w:rPr>
          <w:b/>
          <w:bCs w:val="0"/>
        </w:rPr>
        <w:t>a</w:t>
      </w:r>
      <w:r w:rsidR="00FD56C1">
        <w:t xml:space="preserve">, each tumor sample is a column. </w:t>
      </w:r>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873" w:author="Joshua Cook" w:date="2020-10-14T09:35:00Z"/>
        </w:rPr>
      </w:pPr>
      <w:bookmarkStart w:id="874" w:name="sfig:obs-vs-pred-supp"/>
      <w:ins w:id="875" w:author="Joshua Cook" w:date="2020-10-14T09:35:00Z">
        <w:r>
          <w:br w:type="page"/>
        </w:r>
      </w:ins>
    </w:p>
    <w:p w14:paraId="7FB0A2D0" w14:textId="77777777" w:rsidR="001764B1" w:rsidRDefault="0073256F">
      <w:pPr>
        <w:rPr>
          <w:ins w:id="876" w:author="Joshua Cook" w:date="2020-10-14T09:41:00Z"/>
        </w:rPr>
      </w:pPr>
      <w:ins w:id="877" w:author="Joshua Cook" w:date="2020-10-14T09:36:00Z">
        <w:r>
          <w:rPr>
            <w:noProof/>
          </w:rPr>
          <w:lastRenderedPageBreak/>
          <w:drawing>
            <wp:inline distT="0" distB="0" distL="0" distR="0" wp14:anchorId="74265D1E" wp14:editId="4E6F45C1">
              <wp:extent cx="5943600" cy="7435328"/>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8"/>
                      </a:xfrm>
                      <a:prstGeom prst="rect">
                        <a:avLst/>
                      </a:prstGeom>
                      <a:noFill/>
                      <a:ln w="9525">
                        <a:noFill/>
                        <a:headEnd/>
                        <a:tailEnd/>
                      </a:ln>
                    </pic:spPr>
                  </pic:pic>
                </a:graphicData>
              </a:graphic>
            </wp:inline>
          </w:drawing>
        </w:r>
      </w:ins>
    </w:p>
    <w:p w14:paraId="08415A97" w14:textId="22DF9F86" w:rsidR="009147A7" w:rsidRPr="008C680F" w:rsidRDefault="001764B1">
      <w:pPr>
        <w:rPr>
          <w:ins w:id="878" w:author="Joshua Cook" w:date="2020-10-15T14:32:00Z"/>
          <w:rFonts w:ascii="Arial" w:hAnsi="Arial"/>
          <w:b/>
          <w:color w:val="000000" w:themeColor="text1"/>
          <w:sz w:val="20"/>
        </w:rPr>
      </w:pPr>
      <w:commentRangeStart w:id="879"/>
      <w:ins w:id="880"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881" w:author="Joshua Cook" w:date="2020-10-15T14:33:00Z">
        <w:r w:rsidR="008C680F">
          <w:rPr>
            <w:rFonts w:ascii="Arial" w:hAnsi="Arial"/>
            <w:b/>
            <w:color w:val="000000" w:themeColor="text1"/>
            <w:sz w:val="20"/>
          </w:rPr>
          <w:t xml:space="preserve"> Mutational signature </w:t>
        </w:r>
      </w:ins>
      <w:ins w:id="882"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879"/>
      <w:ins w:id="883" w:author="Joshua Cook" w:date="2020-10-16T09:44:00Z">
        <w:r w:rsidR="00A32C46">
          <w:rPr>
            <w:rStyle w:val="CommentReference"/>
          </w:rPr>
          <w:commentReference w:id="879"/>
        </w:r>
      </w:ins>
    </w:p>
    <w:p w14:paraId="18C0BEAE" w14:textId="77777777" w:rsidR="009147A7" w:rsidRDefault="009147A7">
      <w:pPr>
        <w:rPr>
          <w:ins w:id="884" w:author="Joshua Cook" w:date="2020-10-15T14:32:00Z"/>
          <w:rFonts w:ascii="Arial" w:hAnsi="Arial"/>
          <w:b/>
          <w:color w:val="000000" w:themeColor="text1"/>
          <w:sz w:val="20"/>
        </w:rPr>
      </w:pPr>
      <w:ins w:id="885" w:author="Joshua Cook" w:date="2020-10-15T14:32:00Z">
        <w:r>
          <w:rPr>
            <w:rFonts w:ascii="Arial" w:hAnsi="Arial"/>
            <w:b/>
            <w:color w:val="000000" w:themeColor="text1"/>
            <w:sz w:val="20"/>
          </w:rPr>
          <w:br w:type="page"/>
        </w:r>
      </w:ins>
    </w:p>
    <w:p w14:paraId="6BB535C5" w14:textId="29C07422" w:rsidR="008C680F" w:rsidRPr="008C680F" w:rsidRDefault="009147A7" w:rsidP="008C680F">
      <w:pPr>
        <w:jc w:val="both"/>
        <w:rPr>
          <w:ins w:id="886" w:author="Joshua Cook" w:date="2020-10-15T14:34:00Z"/>
          <w:rFonts w:ascii="Arial" w:hAnsi="Arial"/>
          <w:bCs/>
          <w:color w:val="000000" w:themeColor="text1"/>
          <w:sz w:val="20"/>
        </w:rPr>
      </w:pPr>
      <w:ins w:id="887" w:author="Joshua Cook" w:date="2020-10-15T14:32:00Z">
        <w:r w:rsidRPr="008C680F">
          <w:rPr>
            <w:rFonts w:ascii="Arial" w:hAnsi="Arial"/>
            <w:b/>
            <w:color w:val="000000" w:themeColor="text1"/>
            <w:sz w:val="20"/>
          </w:rPr>
          <w:lastRenderedPageBreak/>
          <w:t xml:space="preserve">Supplementary Figure 2. </w:t>
        </w:r>
      </w:ins>
      <w:ins w:id="888"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89" w:author="Joshua Cook" w:date="2020-10-15T14:35:00Z">
        <w:r w:rsidR="008C680F">
          <w:rPr>
            <w:rFonts w:ascii="Arial" w:hAnsi="Arial"/>
            <w:bCs/>
            <w:color w:val="000000" w:themeColor="text1"/>
            <w:sz w:val="20"/>
          </w:rPr>
          <w:t xml:space="preserve">select mutational signatures in </w:t>
        </w:r>
      </w:ins>
      <w:ins w:id="890" w:author="Joshua Cook" w:date="2020-10-15T14:36:00Z">
        <w:r w:rsidR="008C680F">
          <w:rPr>
            <w:rFonts w:ascii="Arial" w:hAnsi="Arial"/>
            <w:bCs/>
            <w:color w:val="000000" w:themeColor="text1"/>
            <w:sz w:val="20"/>
          </w:rPr>
          <w:t>(</w:t>
        </w:r>
      </w:ins>
      <w:ins w:id="891" w:author="Joshua Cook" w:date="2020-10-15T14:35:00Z">
        <w:r w:rsidR="008C680F">
          <w:rPr>
            <w:rFonts w:ascii="Arial" w:hAnsi="Arial"/>
            <w:b/>
            <w:color w:val="000000" w:themeColor="text1"/>
            <w:sz w:val="20"/>
          </w:rPr>
          <w:t>a</w:t>
        </w:r>
      </w:ins>
      <w:ins w:id="892" w:author="Joshua Cook" w:date="2020-10-15T14:36:00Z">
        <w:r w:rsidR="008C680F" w:rsidRPr="008C680F">
          <w:rPr>
            <w:rFonts w:ascii="Arial" w:hAnsi="Arial"/>
            <w:bCs/>
            <w:color w:val="000000" w:themeColor="text1"/>
            <w:sz w:val="20"/>
          </w:rPr>
          <w:t>)</w:t>
        </w:r>
      </w:ins>
      <w:ins w:id="893" w:author="Joshua Cook" w:date="2020-10-15T14:35:00Z">
        <w:r w:rsidR="008C680F">
          <w:rPr>
            <w:rFonts w:ascii="Arial" w:hAnsi="Arial"/>
            <w:bCs/>
            <w:color w:val="000000" w:themeColor="text1"/>
            <w:sz w:val="20"/>
          </w:rPr>
          <w:t xml:space="preserve"> COAD, </w:t>
        </w:r>
      </w:ins>
      <w:ins w:id="894" w:author="Joshua Cook" w:date="2020-10-15T14:37:00Z">
        <w:r w:rsidR="008C680F">
          <w:rPr>
            <w:rFonts w:ascii="Arial" w:hAnsi="Arial"/>
            <w:bCs/>
            <w:color w:val="000000" w:themeColor="text1"/>
            <w:sz w:val="20"/>
          </w:rPr>
          <w:t>(</w:t>
        </w:r>
      </w:ins>
      <w:ins w:id="895" w:author="Joshua Cook" w:date="2020-10-15T14:35:00Z">
        <w:r w:rsidR="008C680F">
          <w:rPr>
            <w:rFonts w:ascii="Arial" w:hAnsi="Arial"/>
            <w:b/>
            <w:color w:val="000000" w:themeColor="text1"/>
            <w:sz w:val="20"/>
          </w:rPr>
          <w:t>b</w:t>
        </w:r>
      </w:ins>
      <w:ins w:id="896" w:author="Joshua Cook" w:date="2020-10-15T14:36:00Z">
        <w:r w:rsidR="008C680F" w:rsidRPr="008C680F">
          <w:rPr>
            <w:rFonts w:ascii="Arial" w:hAnsi="Arial"/>
            <w:bCs/>
            <w:color w:val="000000" w:themeColor="text1"/>
            <w:sz w:val="20"/>
          </w:rPr>
          <w:t>)</w:t>
        </w:r>
      </w:ins>
      <w:ins w:id="897" w:author="Joshua Cook" w:date="2020-10-15T14:35:00Z">
        <w:r w:rsidR="008C680F">
          <w:rPr>
            <w:rFonts w:ascii="Arial" w:hAnsi="Arial"/>
            <w:bCs/>
            <w:color w:val="000000" w:themeColor="text1"/>
            <w:sz w:val="20"/>
          </w:rPr>
          <w:t xml:space="preserve"> LUAD, </w:t>
        </w:r>
      </w:ins>
      <w:ins w:id="898" w:author="Joshua Cook" w:date="2020-10-15T14:37:00Z">
        <w:r w:rsidR="008C680F">
          <w:rPr>
            <w:rFonts w:ascii="Arial" w:hAnsi="Arial"/>
            <w:bCs/>
            <w:color w:val="000000" w:themeColor="text1"/>
            <w:sz w:val="20"/>
          </w:rPr>
          <w:t>(</w:t>
        </w:r>
      </w:ins>
      <w:ins w:id="899" w:author="Joshua Cook" w:date="2020-10-15T14:35:00Z">
        <w:r w:rsidR="008C680F" w:rsidRPr="008C680F">
          <w:rPr>
            <w:rFonts w:ascii="Arial" w:hAnsi="Arial"/>
            <w:b/>
            <w:color w:val="000000" w:themeColor="text1"/>
            <w:sz w:val="20"/>
          </w:rPr>
          <w:t>c</w:t>
        </w:r>
      </w:ins>
      <w:ins w:id="900" w:author="Joshua Cook" w:date="2020-10-15T14:37:00Z">
        <w:r w:rsidR="008C680F" w:rsidRPr="008C680F">
          <w:rPr>
            <w:rFonts w:ascii="Arial" w:hAnsi="Arial"/>
            <w:bCs/>
            <w:color w:val="000000" w:themeColor="text1"/>
            <w:sz w:val="20"/>
          </w:rPr>
          <w:t>)</w:t>
        </w:r>
      </w:ins>
      <w:ins w:id="901" w:author="Joshua Cook" w:date="2020-10-15T14:35:00Z">
        <w:r w:rsidR="008C680F">
          <w:rPr>
            <w:rFonts w:ascii="Arial" w:hAnsi="Arial"/>
            <w:bCs/>
            <w:color w:val="000000" w:themeColor="text1"/>
            <w:sz w:val="20"/>
          </w:rPr>
          <w:t xml:space="preserve"> MM, </w:t>
        </w:r>
      </w:ins>
      <w:ins w:id="902" w:author="Joshua Cook" w:date="2020-10-15T14:37:00Z">
        <w:r w:rsidR="008C680F">
          <w:rPr>
            <w:rFonts w:ascii="Arial" w:hAnsi="Arial"/>
            <w:bCs/>
            <w:color w:val="000000" w:themeColor="text1"/>
            <w:sz w:val="20"/>
          </w:rPr>
          <w:t>or</w:t>
        </w:r>
      </w:ins>
      <w:ins w:id="903" w:author="Joshua Cook" w:date="2020-10-15T14:35:00Z">
        <w:r w:rsidR="008C680F">
          <w:rPr>
            <w:rFonts w:ascii="Arial" w:hAnsi="Arial"/>
            <w:bCs/>
            <w:color w:val="000000" w:themeColor="text1"/>
            <w:sz w:val="20"/>
          </w:rPr>
          <w:t xml:space="preserve"> </w:t>
        </w:r>
      </w:ins>
      <w:ins w:id="904" w:author="Joshua Cook" w:date="2020-10-15T14:37:00Z">
        <w:r w:rsidR="008C680F">
          <w:rPr>
            <w:rFonts w:ascii="Arial" w:hAnsi="Arial"/>
            <w:bCs/>
            <w:color w:val="000000" w:themeColor="text1"/>
            <w:sz w:val="20"/>
          </w:rPr>
          <w:t>(</w:t>
        </w:r>
      </w:ins>
      <w:ins w:id="905" w:author="Joshua Cook" w:date="2020-10-15T14:35:00Z">
        <w:r w:rsidR="008C680F" w:rsidRPr="008C680F">
          <w:rPr>
            <w:rFonts w:ascii="Arial" w:hAnsi="Arial"/>
            <w:b/>
            <w:color w:val="000000" w:themeColor="text1"/>
            <w:sz w:val="20"/>
          </w:rPr>
          <w:t>d</w:t>
        </w:r>
      </w:ins>
      <w:ins w:id="906" w:author="Joshua Cook" w:date="2020-10-15T14:37:00Z">
        <w:r w:rsidR="008C680F" w:rsidRPr="008C680F">
          <w:rPr>
            <w:rFonts w:ascii="Arial" w:hAnsi="Arial"/>
            <w:bCs/>
            <w:color w:val="000000" w:themeColor="text1"/>
            <w:sz w:val="20"/>
          </w:rPr>
          <w:t>)</w:t>
        </w:r>
      </w:ins>
      <w:ins w:id="907"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908" w:author="Joshua Cook" w:date="2020-10-15T14:37:00Z">
        <w:r w:rsidR="008C680F">
          <w:rPr>
            <w:rFonts w:ascii="Arial" w:hAnsi="Arial"/>
            <w:bCs/>
            <w:color w:val="000000" w:themeColor="text1"/>
            <w:sz w:val="20"/>
          </w:rPr>
          <w:t xml:space="preserve"> </w:t>
        </w:r>
      </w:ins>
      <w:ins w:id="909" w:author="Joshua Cook" w:date="2020-10-15T14:40:00Z">
        <w:r w:rsidR="008C680F">
          <w:rPr>
            <w:rFonts w:ascii="Arial" w:hAnsi="Arial"/>
            <w:bCs/>
            <w:color w:val="000000" w:themeColor="text1"/>
            <w:sz w:val="20"/>
          </w:rPr>
          <w:t>Each point represents an individual tumor sample</w:t>
        </w:r>
      </w:ins>
      <w:ins w:id="910" w:author="Joshua Cook" w:date="2020-10-15T14:41:00Z">
        <w:r w:rsidR="008C680F">
          <w:rPr>
            <w:rFonts w:ascii="Arial" w:hAnsi="Arial"/>
            <w:bCs/>
            <w:color w:val="000000" w:themeColor="text1"/>
            <w:sz w:val="20"/>
          </w:rPr>
          <w:t xml:space="preserve">. </w:t>
        </w:r>
      </w:ins>
      <w:ins w:id="911" w:author="Joshua Cook" w:date="2020-10-15T14:37:00Z">
        <w:r w:rsidR="008C680F">
          <w:rPr>
            <w:rFonts w:ascii="Arial" w:hAnsi="Arial"/>
            <w:bCs/>
            <w:color w:val="000000" w:themeColor="text1"/>
            <w:sz w:val="20"/>
          </w:rPr>
          <w:t>Bars above each box-plot</w:t>
        </w:r>
      </w:ins>
      <w:ins w:id="912" w:author="Joshua Cook" w:date="2020-10-15T14:38:00Z">
        <w:r w:rsidR="008C680F">
          <w:rPr>
            <w:rFonts w:ascii="Arial" w:hAnsi="Arial"/>
            <w:bCs/>
            <w:color w:val="000000" w:themeColor="text1"/>
            <w:sz w:val="20"/>
          </w:rPr>
          <w:t xml:space="preserve"> indicate statistically significant differences (Wilcoxon rank-sum test</w:t>
        </w:r>
      </w:ins>
      <w:ins w:id="913"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914" w:author="Joshua Cook" w:date="2020-10-16T14:51:00Z">
        <w:r w:rsidR="006A1AAC">
          <w:rPr>
            <w:rFonts w:ascii="Arial" w:hAnsi="Arial"/>
            <w:bCs/>
            <w:color w:val="000000" w:themeColor="text1"/>
            <w:sz w:val="20"/>
          </w:rPr>
          <w:t xml:space="preserve"> </w:t>
        </w:r>
      </w:ins>
      <w:ins w:id="915" w:author="Joshua Cook" w:date="2020-10-15T14:39:00Z">
        <w:r w:rsidR="008C680F" w:rsidRPr="008C680F">
          <w:rPr>
            <w:rFonts w:ascii="Arial" w:hAnsi="Arial"/>
            <w:bCs/>
            <w:color w:val="000000" w:themeColor="text1"/>
            <w:sz w:val="20"/>
          </w:rPr>
          <w:t>&lt;</w:t>
        </w:r>
      </w:ins>
      <w:ins w:id="916" w:author="Joshua Cook" w:date="2020-10-16T14:51:00Z">
        <w:r w:rsidR="006A1AAC">
          <w:rPr>
            <w:rFonts w:ascii="Arial" w:hAnsi="Arial"/>
            <w:bCs/>
            <w:color w:val="000000" w:themeColor="text1"/>
            <w:sz w:val="20"/>
          </w:rPr>
          <w:t xml:space="preserve"> </w:t>
        </w:r>
      </w:ins>
      <w:ins w:id="917" w:author="Joshua Cook" w:date="2020-10-15T14:39:00Z">
        <w:r w:rsidR="008C680F" w:rsidRPr="008C680F">
          <w:rPr>
            <w:rFonts w:ascii="Arial" w:hAnsi="Arial"/>
            <w:bCs/>
            <w:color w:val="000000" w:themeColor="text1"/>
            <w:sz w:val="20"/>
          </w:rPr>
          <w:t>0.05, **: p</w:t>
        </w:r>
      </w:ins>
      <w:ins w:id="918" w:author="Joshua Cook" w:date="2020-10-16T14:51:00Z">
        <w:r w:rsidR="006A1AAC">
          <w:rPr>
            <w:rFonts w:ascii="Arial" w:hAnsi="Arial"/>
            <w:bCs/>
            <w:color w:val="000000" w:themeColor="text1"/>
            <w:sz w:val="20"/>
          </w:rPr>
          <w:t xml:space="preserve"> </w:t>
        </w:r>
      </w:ins>
      <w:ins w:id="919" w:author="Joshua Cook" w:date="2020-10-15T14:39:00Z">
        <w:r w:rsidR="008C680F" w:rsidRPr="008C680F">
          <w:rPr>
            <w:rFonts w:ascii="Arial" w:hAnsi="Arial"/>
            <w:bCs/>
            <w:color w:val="000000" w:themeColor="text1"/>
            <w:sz w:val="20"/>
          </w:rPr>
          <w:t>&lt;</w:t>
        </w:r>
      </w:ins>
      <w:ins w:id="920" w:author="Joshua Cook" w:date="2020-10-16T14:51:00Z">
        <w:r w:rsidR="006A1AAC">
          <w:rPr>
            <w:rFonts w:ascii="Arial" w:hAnsi="Arial"/>
            <w:bCs/>
            <w:color w:val="000000" w:themeColor="text1"/>
            <w:sz w:val="20"/>
          </w:rPr>
          <w:t xml:space="preserve"> </w:t>
        </w:r>
      </w:ins>
      <w:ins w:id="921" w:author="Joshua Cook" w:date="2020-10-15T14:39:00Z">
        <w:r w:rsidR="008C680F" w:rsidRPr="008C680F">
          <w:rPr>
            <w:rFonts w:ascii="Arial" w:hAnsi="Arial"/>
            <w:bCs/>
            <w:color w:val="000000" w:themeColor="text1"/>
            <w:sz w:val="20"/>
          </w:rPr>
          <w:t>0.01, ***: p</w:t>
        </w:r>
      </w:ins>
      <w:ins w:id="922" w:author="Joshua Cook" w:date="2020-10-16T14:51:00Z">
        <w:r w:rsidR="006A1AAC">
          <w:rPr>
            <w:rFonts w:ascii="Arial" w:hAnsi="Arial"/>
            <w:bCs/>
            <w:color w:val="000000" w:themeColor="text1"/>
            <w:sz w:val="20"/>
          </w:rPr>
          <w:t xml:space="preserve"> </w:t>
        </w:r>
      </w:ins>
      <w:ins w:id="923" w:author="Joshua Cook" w:date="2020-10-15T14:39:00Z">
        <w:r w:rsidR="008C680F" w:rsidRPr="008C680F">
          <w:rPr>
            <w:rFonts w:ascii="Arial" w:hAnsi="Arial"/>
            <w:bCs/>
            <w:color w:val="000000" w:themeColor="text1"/>
            <w:sz w:val="20"/>
          </w:rPr>
          <w:t>&lt;</w:t>
        </w:r>
      </w:ins>
      <w:ins w:id="924" w:author="Joshua Cook" w:date="2020-10-16T14:51:00Z">
        <w:r w:rsidR="006A1AAC">
          <w:rPr>
            <w:rFonts w:ascii="Arial" w:hAnsi="Arial"/>
            <w:bCs/>
            <w:color w:val="000000" w:themeColor="text1"/>
            <w:sz w:val="20"/>
          </w:rPr>
          <w:t xml:space="preserve"> </w:t>
        </w:r>
      </w:ins>
      <w:ins w:id="925" w:author="Joshua Cook" w:date="2020-10-15T14:39:00Z">
        <w:r w:rsidR="008C680F" w:rsidRPr="008C680F">
          <w:rPr>
            <w:rFonts w:ascii="Arial" w:hAnsi="Arial"/>
            <w:bCs/>
            <w:color w:val="000000" w:themeColor="text1"/>
            <w:sz w:val="20"/>
          </w:rPr>
          <w:t xml:space="preserve">0.001; p-values were adjusted using the </w:t>
        </w:r>
        <w:proofErr w:type="spellStart"/>
        <w:r w:rsidR="008C680F" w:rsidRPr="008C680F">
          <w:rPr>
            <w:rFonts w:ascii="Arial" w:hAnsi="Arial"/>
            <w:bCs/>
            <w:color w:val="000000" w:themeColor="text1"/>
            <w:sz w:val="20"/>
          </w:rPr>
          <w:t>Benjamini</w:t>
        </w:r>
        <w:proofErr w:type="spellEnd"/>
        <w:r w:rsidR="008C680F" w:rsidRPr="008C680F">
          <w:rPr>
            <w:rFonts w:ascii="Arial" w:hAnsi="Arial"/>
            <w:bCs/>
            <w:color w:val="000000" w:themeColor="text1"/>
            <w:sz w:val="20"/>
          </w:rPr>
          <w:t>-Hochberg FDR correction method).</w:t>
        </w:r>
      </w:ins>
      <w:ins w:id="926"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 xml:space="preserve">Any mutational signature with at least one statistically significant difference is presented, </w:t>
        </w:r>
        <w:commentRangeStart w:id="927"/>
        <w:commentRangeStart w:id="928"/>
        <w:r w:rsidR="00563020">
          <w:rPr>
            <w:rFonts w:ascii="Arial" w:hAnsi="Arial"/>
            <w:bCs/>
            <w:color w:val="000000" w:themeColor="text1"/>
            <w:sz w:val="20"/>
          </w:rPr>
          <w:t>except for mutational signatures with consistently very low levels in the cancer.</w:t>
        </w:r>
      </w:ins>
      <w:commentRangeEnd w:id="927"/>
      <w:r w:rsidR="00FD5B9F">
        <w:rPr>
          <w:rStyle w:val="CommentReference"/>
        </w:rPr>
        <w:commentReference w:id="927"/>
      </w:r>
      <w:commentRangeEnd w:id="928"/>
      <w:r w:rsidR="000E4FCD">
        <w:rPr>
          <w:rStyle w:val="CommentReference"/>
        </w:rPr>
        <w:commentReference w:id="928"/>
      </w:r>
    </w:p>
    <w:p w14:paraId="3DBF1C5F" w14:textId="52D25FE2" w:rsidR="0073256F" w:rsidRPr="008C680F" w:rsidRDefault="0073256F">
      <w:pPr>
        <w:rPr>
          <w:ins w:id="929" w:author="Joshua Cook" w:date="2020-10-14T09:35:00Z"/>
          <w:rFonts w:ascii="Arial" w:hAnsi="Arial"/>
          <w:b/>
          <w:color w:val="000000" w:themeColor="text1"/>
          <w:sz w:val="20"/>
        </w:rPr>
      </w:pPr>
      <w:ins w:id="930" w:author="Joshua Cook" w:date="2020-10-14T09:35:00Z">
        <w:r w:rsidRPr="008C680F">
          <w:rPr>
            <w:rFonts w:ascii="Arial" w:hAnsi="Arial"/>
            <w:b/>
            <w:color w:val="000000" w:themeColor="text1"/>
            <w:sz w:val="20"/>
          </w:rPr>
          <w:br w:type="page"/>
        </w:r>
      </w:ins>
    </w:p>
    <w:p w14:paraId="5B69FEE7" w14:textId="77777777" w:rsidR="001764B1" w:rsidRDefault="0073256F">
      <w:pPr>
        <w:rPr>
          <w:ins w:id="931" w:author="Joshua Cook" w:date="2020-10-14T09:40:00Z"/>
        </w:rPr>
      </w:pPr>
      <w:ins w:id="932" w:author="Joshua Cook" w:date="2020-10-14T09:36:00Z">
        <w:r>
          <w:rPr>
            <w:noProof/>
          </w:rPr>
          <w:lastRenderedPageBreak/>
          <w:drawing>
            <wp:inline distT="0" distB="0" distL="0" distR="0" wp14:anchorId="448CEB64" wp14:editId="08822463">
              <wp:extent cx="5943510" cy="74352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5"/>
                      </a:xfrm>
                      <a:prstGeom prst="rect">
                        <a:avLst/>
                      </a:prstGeom>
                      <a:noFill/>
                      <a:ln w="9525">
                        <a:noFill/>
                        <a:headEnd/>
                        <a:tailEnd/>
                      </a:ln>
                    </pic:spPr>
                  </pic:pic>
                </a:graphicData>
              </a:graphic>
            </wp:inline>
          </w:drawing>
        </w:r>
      </w:ins>
    </w:p>
    <w:p w14:paraId="5D85DA9F" w14:textId="59E3F4D2" w:rsidR="009147A7" w:rsidRDefault="001764B1">
      <w:pPr>
        <w:rPr>
          <w:ins w:id="933" w:author="Joshua Cook" w:date="2020-10-15T14:32:00Z"/>
          <w:rFonts w:ascii="Arial" w:hAnsi="Arial"/>
          <w:b/>
          <w:color w:val="000000" w:themeColor="text1"/>
          <w:sz w:val="20"/>
        </w:rPr>
      </w:pPr>
      <w:commentRangeStart w:id="934"/>
      <w:ins w:id="935"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936"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934"/>
      <w:ins w:id="937" w:author="Joshua Cook" w:date="2020-10-16T09:44:00Z">
        <w:r w:rsidR="00A32C46">
          <w:rPr>
            <w:rStyle w:val="CommentReference"/>
          </w:rPr>
          <w:commentReference w:id="934"/>
        </w:r>
      </w:ins>
    </w:p>
    <w:p w14:paraId="4F8AE47A" w14:textId="77777777" w:rsidR="009147A7" w:rsidRDefault="009147A7">
      <w:pPr>
        <w:rPr>
          <w:ins w:id="938" w:author="Joshua Cook" w:date="2020-10-15T14:32:00Z"/>
          <w:rFonts w:ascii="Arial" w:hAnsi="Arial"/>
          <w:b/>
          <w:color w:val="000000" w:themeColor="text1"/>
          <w:sz w:val="20"/>
        </w:rPr>
      </w:pPr>
      <w:ins w:id="939" w:author="Joshua Cook" w:date="2020-10-15T14:32:00Z">
        <w:r>
          <w:rPr>
            <w:rFonts w:ascii="Arial" w:hAnsi="Arial"/>
            <w:b/>
            <w:color w:val="000000" w:themeColor="text1"/>
            <w:sz w:val="20"/>
          </w:rPr>
          <w:br w:type="page"/>
        </w:r>
      </w:ins>
    </w:p>
    <w:p w14:paraId="5EE17F07" w14:textId="61D406C1" w:rsidR="0073256F" w:rsidRDefault="009147A7" w:rsidP="008C680F">
      <w:pPr>
        <w:jc w:val="both"/>
        <w:rPr>
          <w:ins w:id="940" w:author="Joshua Cook" w:date="2020-10-14T09:35:00Z"/>
        </w:rPr>
      </w:pPr>
      <w:ins w:id="941"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942"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943" w:author="Joshua Cook" w:date="2020-10-15T14:41:00Z">
        <w:r w:rsidR="008C680F" w:rsidRPr="008C680F">
          <w:rPr>
            <w:rFonts w:ascii="Arial" w:hAnsi="Arial"/>
            <w:color w:val="000000" w:themeColor="text1"/>
            <w:sz w:val="20"/>
          </w:rPr>
          <w:t xml:space="preserve"> The </w:t>
        </w:r>
      </w:ins>
      <w:ins w:id="944" w:author="Joshua Cook" w:date="2020-10-15T14:43:00Z">
        <w:r w:rsidR="008C680F">
          <w:rPr>
            <w:rFonts w:ascii="Arial" w:hAnsi="Arial"/>
            <w:color w:val="000000" w:themeColor="text1"/>
            <w:sz w:val="20"/>
          </w:rPr>
          <w:t>probability</w:t>
        </w:r>
      </w:ins>
      <w:ins w:id="945" w:author="Joshua Cook" w:date="2020-10-15T14:41:00Z">
        <w:r w:rsidR="008C680F" w:rsidRPr="008C680F">
          <w:rPr>
            <w:rFonts w:ascii="Arial" w:hAnsi="Arial"/>
            <w:color w:val="000000" w:themeColor="text1"/>
            <w:sz w:val="20"/>
          </w:rPr>
          <w:t xml:space="preserve"> of select mutational signatures </w:t>
        </w:r>
      </w:ins>
      <w:ins w:id="946"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947"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948" w:author="Joshua Cook" w:date="2020-10-15T14:43:00Z">
        <w:r w:rsidR="00161C26">
          <w:rPr>
            <w:rFonts w:ascii="Arial" w:hAnsi="Arial"/>
            <w:color w:val="000000" w:themeColor="text1"/>
            <w:sz w:val="20"/>
          </w:rPr>
          <w:t xml:space="preserve">. </w:t>
        </w:r>
      </w:ins>
      <w:ins w:id="949"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 (Wilcoxon rank-sum test; *: p</w:t>
        </w:r>
      </w:ins>
      <w:ins w:id="950" w:author="Joshua Cook" w:date="2020-10-16T14:52:00Z">
        <w:r w:rsidR="006A1AAC">
          <w:rPr>
            <w:rFonts w:ascii="Arial" w:hAnsi="Arial"/>
            <w:color w:val="000000" w:themeColor="text1"/>
            <w:sz w:val="20"/>
          </w:rPr>
          <w:t xml:space="preserve"> </w:t>
        </w:r>
      </w:ins>
      <w:ins w:id="951" w:author="Joshua Cook" w:date="2020-10-15T14:41:00Z">
        <w:r w:rsidR="008C680F" w:rsidRPr="008C680F">
          <w:rPr>
            <w:rFonts w:ascii="Arial" w:hAnsi="Arial"/>
            <w:color w:val="000000" w:themeColor="text1"/>
            <w:sz w:val="20"/>
          </w:rPr>
          <w:t>&lt;</w:t>
        </w:r>
      </w:ins>
      <w:ins w:id="952" w:author="Joshua Cook" w:date="2020-10-16T14:52:00Z">
        <w:r w:rsidR="006A1AAC">
          <w:rPr>
            <w:rFonts w:ascii="Arial" w:hAnsi="Arial"/>
            <w:color w:val="000000" w:themeColor="text1"/>
            <w:sz w:val="20"/>
          </w:rPr>
          <w:t xml:space="preserve"> </w:t>
        </w:r>
      </w:ins>
      <w:ins w:id="953" w:author="Joshua Cook" w:date="2020-10-15T14:41:00Z">
        <w:r w:rsidR="008C680F" w:rsidRPr="008C680F">
          <w:rPr>
            <w:rFonts w:ascii="Arial" w:hAnsi="Arial"/>
            <w:color w:val="000000" w:themeColor="text1"/>
            <w:sz w:val="20"/>
          </w:rPr>
          <w:t>0.05, **: p</w:t>
        </w:r>
      </w:ins>
      <w:ins w:id="954" w:author="Joshua Cook" w:date="2020-10-16T14:52:00Z">
        <w:r w:rsidR="006A1AAC">
          <w:rPr>
            <w:rFonts w:ascii="Arial" w:hAnsi="Arial"/>
            <w:color w:val="000000" w:themeColor="text1"/>
            <w:sz w:val="20"/>
          </w:rPr>
          <w:t xml:space="preserve"> </w:t>
        </w:r>
      </w:ins>
      <w:ins w:id="955" w:author="Joshua Cook" w:date="2020-10-15T14:41:00Z">
        <w:r w:rsidR="008C680F" w:rsidRPr="008C680F">
          <w:rPr>
            <w:rFonts w:ascii="Arial" w:hAnsi="Arial"/>
            <w:color w:val="000000" w:themeColor="text1"/>
            <w:sz w:val="20"/>
          </w:rPr>
          <w:t>&lt;</w:t>
        </w:r>
      </w:ins>
      <w:ins w:id="956" w:author="Joshua Cook" w:date="2020-10-16T14:52:00Z">
        <w:r w:rsidR="006A1AAC">
          <w:rPr>
            <w:rFonts w:ascii="Arial" w:hAnsi="Arial"/>
            <w:color w:val="000000" w:themeColor="text1"/>
            <w:sz w:val="20"/>
          </w:rPr>
          <w:t xml:space="preserve"> </w:t>
        </w:r>
      </w:ins>
      <w:ins w:id="957" w:author="Joshua Cook" w:date="2020-10-15T14:41:00Z">
        <w:r w:rsidR="008C680F" w:rsidRPr="008C680F">
          <w:rPr>
            <w:rFonts w:ascii="Arial" w:hAnsi="Arial"/>
            <w:color w:val="000000" w:themeColor="text1"/>
            <w:sz w:val="20"/>
          </w:rPr>
          <w:t>0.01, ***: p</w:t>
        </w:r>
      </w:ins>
      <w:ins w:id="958" w:author="Joshua Cook" w:date="2020-10-16T14:52:00Z">
        <w:r w:rsidR="006A1AAC">
          <w:rPr>
            <w:rFonts w:ascii="Arial" w:hAnsi="Arial"/>
            <w:color w:val="000000" w:themeColor="text1"/>
            <w:sz w:val="20"/>
          </w:rPr>
          <w:t xml:space="preserve"> </w:t>
        </w:r>
      </w:ins>
      <w:ins w:id="959" w:author="Joshua Cook" w:date="2020-10-15T14:41:00Z">
        <w:r w:rsidR="008C680F" w:rsidRPr="008C680F">
          <w:rPr>
            <w:rFonts w:ascii="Arial" w:hAnsi="Arial"/>
            <w:color w:val="000000" w:themeColor="text1"/>
            <w:sz w:val="20"/>
          </w:rPr>
          <w:t>&lt;</w:t>
        </w:r>
      </w:ins>
      <w:ins w:id="960" w:author="Joshua Cook" w:date="2020-10-16T14:52:00Z">
        <w:r w:rsidR="006A1AAC">
          <w:rPr>
            <w:rFonts w:ascii="Arial" w:hAnsi="Arial"/>
            <w:color w:val="000000" w:themeColor="text1"/>
            <w:sz w:val="20"/>
          </w:rPr>
          <w:t xml:space="preserve"> </w:t>
        </w:r>
      </w:ins>
      <w:ins w:id="961" w:author="Joshua Cook" w:date="2020-10-15T14:41:00Z">
        <w:r w:rsidR="008C680F" w:rsidRPr="008C680F">
          <w:rPr>
            <w:rFonts w:ascii="Arial" w:hAnsi="Arial"/>
            <w:color w:val="000000" w:themeColor="text1"/>
            <w:sz w:val="20"/>
          </w:rPr>
          <w:t xml:space="preserve">0.001; p-values were adjusted using the </w:t>
        </w:r>
        <w:proofErr w:type="spellStart"/>
        <w:r w:rsidR="008C680F" w:rsidRPr="008C680F">
          <w:rPr>
            <w:rFonts w:ascii="Arial" w:hAnsi="Arial"/>
            <w:color w:val="000000" w:themeColor="text1"/>
            <w:sz w:val="20"/>
          </w:rPr>
          <w:t>Benjamini</w:t>
        </w:r>
        <w:proofErr w:type="spellEnd"/>
        <w:r w:rsidR="008C680F" w:rsidRPr="008C680F">
          <w:rPr>
            <w:rFonts w:ascii="Arial" w:hAnsi="Arial"/>
            <w:color w:val="000000" w:themeColor="text1"/>
            <w:sz w:val="20"/>
          </w:rPr>
          <w:t>-Hochberg FDR correction method).</w:t>
        </w:r>
      </w:ins>
      <w:ins w:id="962"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963"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2EABF906">
            <wp:extent cx="5943599" cy="5454127"/>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7"/>
                    </a:xfrm>
                    <a:prstGeom prst="rect">
                      <a:avLst/>
                    </a:prstGeom>
                    <a:noFill/>
                    <a:ln w="9525">
                      <a:noFill/>
                      <a:headEnd/>
                      <a:tailEnd/>
                    </a:ln>
                  </pic:spPr>
                </pic:pic>
              </a:graphicData>
            </a:graphic>
          </wp:inline>
        </w:drawing>
      </w:r>
      <w:bookmarkEnd w:id="874"/>
    </w:p>
    <w:p w14:paraId="77535B69" w14:textId="6481A4BC" w:rsidR="00E0297D" w:rsidRDefault="00761EF9" w:rsidP="00740BEB">
      <w:pPr>
        <w:pStyle w:val="ImageCaption"/>
      </w:pPr>
      <w:r w:rsidRPr="00740BEB">
        <w:rPr>
          <w:b/>
          <w:bCs w:val="0"/>
        </w:rPr>
        <w:t xml:space="preserve">Supplementary Figure </w:t>
      </w:r>
      <w:ins w:id="964" w:author="Joshua Cook" w:date="2020-10-14T09:41:00Z">
        <w:r w:rsidR="001764B1">
          <w:rPr>
            <w:b/>
            <w:bCs w:val="0"/>
          </w:rPr>
          <w:t>4</w:t>
        </w:r>
      </w:ins>
      <w:del w:id="965"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966"/>
      <w:ins w:id="967" w:author="Joshua Cook" w:date="2020-10-16T09:45:00Z">
        <w:r w:rsidR="00A32C46">
          <w:t xml:space="preserve">FDR-adjusted </w:t>
        </w:r>
        <w:commentRangeEnd w:id="966"/>
        <w:r w:rsidR="00A32C46">
          <w:rPr>
            <w:rStyle w:val="CommentReference"/>
            <w:rFonts w:asciiTheme="minorHAnsi" w:hAnsiTheme="minorHAnsi"/>
            <w:bCs w:val="0"/>
            <w:color w:val="auto"/>
          </w:rPr>
          <w:commentReference w:id="966"/>
        </w:r>
      </w:ins>
      <w:r w:rsidR="00BC4F4E">
        <w:t>p</w:t>
      </w:r>
      <w:ins w:id="968" w:author="Joshua Cook" w:date="2020-10-16T14:53:00Z">
        <w:r w:rsidR="006A1AAC">
          <w:t>-value</w:t>
        </w:r>
      </w:ins>
      <w:r w:rsidR="00BC4F4E">
        <w:t xml:space="preserve"> &lt; 0.05). ● indicates the failure to reject the null hypothesis (Chi-squared test, </w:t>
      </w:r>
      <w:commentRangeStart w:id="969"/>
      <w:ins w:id="970" w:author="Joshua Cook" w:date="2020-10-16T14:53:00Z">
        <w:r w:rsidR="006A1AAC">
          <w:t xml:space="preserve">FDR-adjusted </w:t>
        </w:r>
      </w:ins>
      <w:r w:rsidR="00BC4F4E">
        <w:t>p</w:t>
      </w:r>
      <w:ins w:id="971" w:author="Joshua Cook" w:date="2020-10-16T14:53:00Z">
        <w:r w:rsidR="006A1AAC">
          <w:t>-value</w:t>
        </w:r>
      </w:ins>
      <w:r w:rsidR="00BC4F4E">
        <w:t xml:space="preserve"> </w:t>
      </w:r>
      <w:commentRangeEnd w:id="969"/>
      <w:r w:rsidR="006A1AAC">
        <w:rPr>
          <w:rStyle w:val="CommentReference"/>
          <w:rFonts w:asciiTheme="minorHAnsi" w:hAnsiTheme="minorHAnsi"/>
          <w:bCs w:val="0"/>
          <w:color w:val="auto"/>
        </w:rPr>
        <w:commentReference w:id="969"/>
      </w:r>
      <m:oMath>
        <m:r>
          <m:rPr>
            <m:sty m:val="bi"/>
          </m:rPr>
          <w:rPr>
            <w:rFonts w:ascii="Cambria Math" w:hAnsi="Cambria Math"/>
          </w:rPr>
          <m:t>≥</m:t>
        </m:r>
      </m:oMath>
      <w:r w:rsidR="00BC4F4E">
        <w:t xml:space="preserve"> 0.05). Error bars indicate bootstrapped 95% confidence intervals of the predicted values.</w:t>
      </w:r>
    </w:p>
    <w:p w14:paraId="4A289E17" w14:textId="77777777" w:rsidR="001764B1" w:rsidRDefault="001764B1">
      <w:pPr>
        <w:rPr>
          <w:ins w:id="972" w:author="Joshua Cook" w:date="2020-10-14T09:42:00Z"/>
        </w:rPr>
      </w:pPr>
      <w:bookmarkStart w:id="973" w:name="sfig:luad-comutation-network"/>
      <w:ins w:id="974" w:author="Joshua Cook" w:date="2020-10-14T09:42:00Z">
        <w:r>
          <w:br w:type="page"/>
        </w:r>
      </w:ins>
    </w:p>
    <w:p w14:paraId="3F635B43" w14:textId="77777777" w:rsidR="00F70BC1" w:rsidRDefault="00F70BC1">
      <w:pPr>
        <w:rPr>
          <w:ins w:id="975" w:author="Joshua Cook" w:date="2020-10-14T09:43:00Z"/>
        </w:rPr>
      </w:pPr>
      <w:ins w:id="976"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977" w:author="Joshua Cook" w:date="2020-10-14T09:59:00Z"/>
          <w:rFonts w:ascii="Arial" w:hAnsi="Arial"/>
          <w:b/>
          <w:color w:val="000000" w:themeColor="text1"/>
          <w:sz w:val="20"/>
        </w:rPr>
      </w:pPr>
      <w:commentRangeStart w:id="978"/>
      <w:ins w:id="979"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980" w:author="Joshua Cook" w:date="2020-10-14T09:59:00Z">
        <w:r w:rsidR="0029389C">
          <w:rPr>
            <w:rFonts w:ascii="Arial" w:hAnsi="Arial"/>
            <w:b/>
            <w:color w:val="000000" w:themeColor="text1"/>
            <w:sz w:val="20"/>
          </w:rPr>
          <w:t>.</w:t>
        </w:r>
      </w:ins>
      <w:ins w:id="981"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982"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978"/>
      <w:ins w:id="983" w:author="Joshua Cook" w:date="2020-10-16T09:46:00Z">
        <w:r w:rsidR="00A32C46">
          <w:rPr>
            <w:rStyle w:val="CommentReference"/>
          </w:rPr>
          <w:commentReference w:id="978"/>
        </w:r>
      </w:ins>
    </w:p>
    <w:p w14:paraId="1B99B059" w14:textId="77777777" w:rsidR="0029389C" w:rsidRDefault="0029389C">
      <w:pPr>
        <w:rPr>
          <w:ins w:id="984" w:author="Joshua Cook" w:date="2020-10-14T09:59:00Z"/>
          <w:rFonts w:ascii="Arial" w:hAnsi="Arial"/>
          <w:b/>
          <w:color w:val="000000" w:themeColor="text1"/>
          <w:sz w:val="20"/>
        </w:rPr>
      </w:pPr>
      <w:ins w:id="985" w:author="Joshua Cook" w:date="2020-10-14T09:59:00Z">
        <w:r>
          <w:rPr>
            <w:rFonts w:ascii="Arial" w:hAnsi="Arial"/>
            <w:b/>
            <w:color w:val="000000" w:themeColor="text1"/>
            <w:sz w:val="20"/>
          </w:rPr>
          <w:br w:type="page"/>
        </w:r>
      </w:ins>
    </w:p>
    <w:p w14:paraId="04F444F3" w14:textId="77FFC32E" w:rsidR="00161C26" w:rsidRPr="0014069F" w:rsidRDefault="0029389C" w:rsidP="00380BD6">
      <w:pPr>
        <w:jc w:val="both"/>
        <w:rPr>
          <w:ins w:id="986" w:author="Joshua Cook" w:date="2020-10-15T14:53:00Z"/>
          <w:rFonts w:ascii="Arial" w:hAnsi="Arial"/>
          <w:bCs/>
          <w:color w:val="000000" w:themeColor="text1"/>
          <w:sz w:val="20"/>
        </w:rPr>
      </w:pPr>
      <w:ins w:id="987"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988"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989" w:author="Joshua Cook" w:date="2020-10-15T14:54:00Z">
        <w:r w:rsidR="00380BD6">
          <w:rPr>
            <w:rFonts w:ascii="Arial" w:hAnsi="Arial"/>
            <w:bCs/>
            <w:color w:val="000000" w:themeColor="text1"/>
            <w:sz w:val="20"/>
          </w:rPr>
          <w:t xml:space="preserve">The </w:t>
        </w:r>
      </w:ins>
      <w:ins w:id="990" w:author="Joshua Cook" w:date="2020-10-15T14:55:00Z">
        <w:r w:rsidR="00380BD6">
          <w:rPr>
            <w:rFonts w:ascii="Arial" w:hAnsi="Arial"/>
            <w:bCs/>
            <w:color w:val="000000" w:themeColor="text1"/>
            <w:sz w:val="20"/>
          </w:rPr>
          <w:t>comutation analysis was conducted</w:t>
        </w:r>
      </w:ins>
      <w:ins w:id="991" w:author="Joshua Cook" w:date="2020-10-15T14:56:00Z">
        <w:r w:rsidR="00380BD6">
          <w:rPr>
            <w:rFonts w:ascii="Arial" w:hAnsi="Arial"/>
            <w:bCs/>
            <w:color w:val="000000" w:themeColor="text1"/>
            <w:sz w:val="20"/>
          </w:rPr>
          <w:t xml:space="preserve"> either</w:t>
        </w:r>
      </w:ins>
      <w:ins w:id="992"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993" w:author="Joshua Cook" w:date="2020-10-15T14:56:00Z">
        <w:r w:rsidR="00380BD6">
          <w:rPr>
            <w:rFonts w:ascii="Arial" w:hAnsi="Arial"/>
            <w:bCs/>
            <w:color w:val="000000" w:themeColor="text1"/>
            <w:sz w:val="20"/>
          </w:rPr>
          <w:t xml:space="preserve"> The </w:t>
        </w:r>
      </w:ins>
      <w:ins w:id="994" w:author="Joshua Cook" w:date="2020-10-15T14:57:00Z">
        <w:r w:rsidR="00380BD6">
          <w:rPr>
            <w:rFonts w:ascii="Arial" w:hAnsi="Arial"/>
            <w:bCs/>
            <w:color w:val="000000" w:themeColor="text1"/>
            <w:sz w:val="20"/>
          </w:rPr>
          <w:t>Venn diagrams present the number of distinct and shared comutation interactions found in each analysis</w:t>
        </w:r>
      </w:ins>
      <w:ins w:id="995" w:author="Joshua Cook" w:date="2020-10-15T14:56:00Z">
        <w:r w:rsidR="00380BD6">
          <w:rPr>
            <w:rFonts w:ascii="Arial" w:hAnsi="Arial"/>
            <w:bCs/>
            <w:color w:val="000000" w:themeColor="text1"/>
            <w:sz w:val="20"/>
          </w:rPr>
          <w:t xml:space="preserve"> in (</w:t>
        </w:r>
      </w:ins>
      <w:ins w:id="996" w:author="Joshua Cook" w:date="2020-10-15T14:58:00Z">
        <w:r w:rsidR="00380BD6" w:rsidRPr="00380BD6">
          <w:rPr>
            <w:rFonts w:ascii="Arial" w:hAnsi="Arial"/>
            <w:b/>
            <w:color w:val="000000" w:themeColor="text1"/>
            <w:sz w:val="20"/>
          </w:rPr>
          <w:t>a</w:t>
        </w:r>
      </w:ins>
      <w:ins w:id="997" w:author="Joshua Cook" w:date="2020-10-15T14:56:00Z">
        <w:r w:rsidR="00380BD6">
          <w:rPr>
            <w:rFonts w:ascii="Arial" w:hAnsi="Arial"/>
            <w:bCs/>
            <w:color w:val="000000" w:themeColor="text1"/>
            <w:sz w:val="20"/>
          </w:rPr>
          <w:t>) COAD, (</w:t>
        </w:r>
      </w:ins>
      <w:ins w:id="998" w:author="Joshua Cook" w:date="2020-10-15T14:58:00Z">
        <w:r w:rsidR="00380BD6">
          <w:rPr>
            <w:rFonts w:ascii="Arial" w:hAnsi="Arial"/>
            <w:b/>
            <w:color w:val="000000" w:themeColor="text1"/>
            <w:sz w:val="20"/>
          </w:rPr>
          <w:t>c</w:t>
        </w:r>
      </w:ins>
      <w:ins w:id="999" w:author="Joshua Cook" w:date="2020-10-15T14:56:00Z">
        <w:r w:rsidR="00380BD6">
          <w:rPr>
            <w:rFonts w:ascii="Arial" w:hAnsi="Arial"/>
            <w:bCs/>
            <w:color w:val="000000" w:themeColor="text1"/>
            <w:sz w:val="20"/>
          </w:rPr>
          <w:t>) LUAD, (</w:t>
        </w:r>
      </w:ins>
      <w:ins w:id="1000" w:author="Joshua Cook" w:date="2020-10-15T14:58:00Z">
        <w:r w:rsidR="00380BD6">
          <w:rPr>
            <w:rFonts w:ascii="Arial" w:hAnsi="Arial"/>
            <w:b/>
            <w:color w:val="000000" w:themeColor="text1"/>
            <w:sz w:val="20"/>
          </w:rPr>
          <w:t>e</w:t>
        </w:r>
      </w:ins>
      <w:ins w:id="1001" w:author="Joshua Cook" w:date="2020-10-15T14:56:00Z">
        <w:r w:rsidR="00380BD6">
          <w:rPr>
            <w:rFonts w:ascii="Arial" w:hAnsi="Arial"/>
            <w:bCs/>
            <w:color w:val="000000" w:themeColor="text1"/>
            <w:sz w:val="20"/>
          </w:rPr>
          <w:t>) MM, and (</w:t>
        </w:r>
      </w:ins>
      <w:ins w:id="1002" w:author="Joshua Cook" w:date="2020-10-15T14:58:00Z">
        <w:r w:rsidR="00380BD6">
          <w:rPr>
            <w:rFonts w:ascii="Arial" w:hAnsi="Arial"/>
            <w:b/>
            <w:color w:val="000000" w:themeColor="text1"/>
            <w:sz w:val="20"/>
          </w:rPr>
          <w:t>g</w:t>
        </w:r>
      </w:ins>
      <w:ins w:id="1003" w:author="Joshua Cook" w:date="2020-10-15T14:56:00Z">
        <w:r w:rsidR="00380BD6">
          <w:rPr>
            <w:rFonts w:ascii="Arial" w:hAnsi="Arial"/>
            <w:bCs/>
            <w:color w:val="000000" w:themeColor="text1"/>
            <w:sz w:val="20"/>
          </w:rPr>
          <w:t>) PAAD</w:t>
        </w:r>
      </w:ins>
      <w:ins w:id="1004" w:author="Joshua Cook" w:date="2020-10-15T15:09:00Z">
        <w:r w:rsidR="00BA370D">
          <w:rPr>
            <w:rFonts w:ascii="Arial" w:hAnsi="Arial"/>
            <w:bCs/>
            <w:color w:val="000000" w:themeColor="text1"/>
            <w:sz w:val="20"/>
          </w:rPr>
          <w:t xml:space="preserve"> </w:t>
        </w:r>
      </w:ins>
      <w:ins w:id="1005" w:author="Joshua Cook" w:date="2020-10-16T14:54:00Z">
        <w:r w:rsidR="003A2E6F">
          <w:rPr>
            <w:rFonts w:ascii="Arial" w:hAnsi="Arial"/>
            <w:bCs/>
            <w:color w:val="000000" w:themeColor="text1"/>
            <w:sz w:val="20"/>
          </w:rPr>
          <w:t>tumors</w:t>
        </w:r>
      </w:ins>
      <w:ins w:id="1006" w:author="Joshua Cook" w:date="2020-10-15T14:58:00Z">
        <w:r w:rsidR="00380BD6">
          <w:rPr>
            <w:rFonts w:ascii="Arial" w:hAnsi="Arial"/>
            <w:bCs/>
            <w:color w:val="000000" w:themeColor="text1"/>
            <w:sz w:val="20"/>
          </w:rPr>
          <w:t xml:space="preserve">. The </w:t>
        </w:r>
      </w:ins>
      <w:ins w:id="1007" w:author="Joshua Cook" w:date="2020-10-15T14:59:00Z">
        <w:r w:rsidR="00380BD6">
          <w:rPr>
            <w:rFonts w:ascii="Arial" w:hAnsi="Arial"/>
            <w:bCs/>
            <w:color w:val="000000" w:themeColor="text1"/>
            <w:sz w:val="20"/>
          </w:rPr>
          <w:t xml:space="preserve">Venn </w:t>
        </w:r>
      </w:ins>
      <w:ins w:id="1008" w:author="Joshua Cook" w:date="2020-10-15T14:58:00Z">
        <w:r w:rsidR="00380BD6">
          <w:rPr>
            <w:rFonts w:ascii="Arial" w:hAnsi="Arial"/>
            <w:bCs/>
            <w:color w:val="000000" w:themeColor="text1"/>
            <w:sz w:val="20"/>
          </w:rPr>
          <w:t xml:space="preserve">diagrams </w:t>
        </w:r>
      </w:ins>
      <w:ins w:id="1009" w:author="Joshua Cook" w:date="2020-10-16T14:54:00Z">
        <w:r w:rsidR="003A2E6F">
          <w:rPr>
            <w:rFonts w:ascii="Arial" w:hAnsi="Arial"/>
            <w:bCs/>
            <w:color w:val="000000" w:themeColor="text1"/>
            <w:sz w:val="20"/>
          </w:rPr>
          <w:t>o</w:t>
        </w:r>
      </w:ins>
      <w:ins w:id="1010" w:author="Joshua Cook" w:date="2020-10-15T14:58:00Z">
        <w:r w:rsidR="00380BD6">
          <w:rPr>
            <w:rFonts w:ascii="Arial" w:hAnsi="Arial"/>
            <w:bCs/>
            <w:color w:val="000000" w:themeColor="text1"/>
            <w:sz w:val="20"/>
          </w:rPr>
          <w:t xml:space="preserve">n the </w:t>
        </w:r>
      </w:ins>
      <w:ins w:id="1011"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1012" w:author="Joshua Cook" w:date="2020-10-15T15:03:00Z">
        <w:r w:rsidR="00380BD6">
          <w:rPr>
            <w:rFonts w:ascii="Arial" w:hAnsi="Arial"/>
            <w:bCs/>
            <w:color w:val="000000" w:themeColor="text1"/>
            <w:sz w:val="20"/>
          </w:rPr>
          <w:t>The bar-plots represent</w:t>
        </w:r>
      </w:ins>
      <w:ins w:id="1013" w:author="Joshua Cook" w:date="2020-10-15T15:06:00Z">
        <w:r w:rsidR="0014069F">
          <w:rPr>
            <w:rFonts w:ascii="Arial" w:hAnsi="Arial"/>
            <w:bCs/>
            <w:color w:val="000000" w:themeColor="text1"/>
            <w:sz w:val="20"/>
          </w:rPr>
          <w:t xml:space="preserve"> (left)</w:t>
        </w:r>
      </w:ins>
      <w:ins w:id="1014" w:author="Joshua Cook" w:date="2020-10-15T15:03:00Z">
        <w:r w:rsidR="00380BD6">
          <w:rPr>
            <w:rFonts w:ascii="Arial" w:hAnsi="Arial"/>
            <w:bCs/>
            <w:color w:val="000000" w:themeColor="text1"/>
            <w:sz w:val="20"/>
          </w:rPr>
          <w:t xml:space="preserve"> the number of genetic interactions found</w:t>
        </w:r>
      </w:ins>
      <w:ins w:id="1015" w:author="Joshua Cook" w:date="2020-10-15T15:05:00Z">
        <w:r w:rsidR="0014069F">
          <w:rPr>
            <w:rFonts w:ascii="Arial" w:hAnsi="Arial"/>
            <w:bCs/>
            <w:color w:val="000000" w:themeColor="text1"/>
            <w:sz w:val="20"/>
          </w:rPr>
          <w:t xml:space="preserve"> for each</w:t>
        </w:r>
      </w:ins>
      <w:ins w:id="1016"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1017" w:author="Joshua Cook" w:date="2020-10-15T15:05:00Z">
        <w:r w:rsidR="0014069F">
          <w:rPr>
            <w:rFonts w:ascii="Arial" w:hAnsi="Arial"/>
            <w:bCs/>
            <w:color w:val="000000" w:themeColor="text1"/>
            <w:sz w:val="20"/>
          </w:rPr>
          <w:t xml:space="preserve"> allele</w:t>
        </w:r>
      </w:ins>
      <w:ins w:id="1018" w:author="Joshua Cook" w:date="2020-10-15T15:03:00Z">
        <w:r w:rsidR="00380BD6">
          <w:rPr>
            <w:rFonts w:ascii="Arial" w:hAnsi="Arial"/>
            <w:bCs/>
            <w:color w:val="000000" w:themeColor="text1"/>
            <w:sz w:val="20"/>
          </w:rPr>
          <w:t xml:space="preserve"> </w:t>
        </w:r>
      </w:ins>
      <w:ins w:id="1019" w:author="Joshua Cook" w:date="2020-10-15T15:05:00Z">
        <w:r w:rsidR="0014069F">
          <w:rPr>
            <w:rFonts w:ascii="Arial" w:hAnsi="Arial"/>
            <w:bCs/>
            <w:color w:val="000000" w:themeColor="text1"/>
            <w:sz w:val="20"/>
          </w:rPr>
          <w:t xml:space="preserve">in both the allele-specific analysis and the non-allele-specific analysis and </w:t>
        </w:r>
      </w:ins>
      <w:ins w:id="1020"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021"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022" w:author="Joshua Cook" w:date="2020-10-15T15:09:00Z">
        <w:r w:rsidR="00BA370D">
          <w:rPr>
            <w:rFonts w:ascii="Arial" w:hAnsi="Arial"/>
            <w:bCs/>
            <w:color w:val="000000" w:themeColor="text1"/>
            <w:sz w:val="20"/>
          </w:rPr>
          <w:t xml:space="preserve"> datasets</w:t>
        </w:r>
      </w:ins>
      <w:commentRangeStart w:id="1023"/>
      <w:commentRangeStart w:id="1024"/>
      <w:commentRangeStart w:id="1025"/>
      <w:ins w:id="1026" w:author="Joshua Cook" w:date="2020-10-15T15:07:00Z">
        <w:r w:rsidR="0014069F">
          <w:rPr>
            <w:rFonts w:ascii="Arial" w:hAnsi="Arial"/>
            <w:bCs/>
            <w:color w:val="000000" w:themeColor="text1"/>
            <w:sz w:val="20"/>
          </w:rPr>
          <w:t>.</w:t>
        </w:r>
      </w:ins>
      <w:commentRangeEnd w:id="1023"/>
      <w:ins w:id="1027" w:author="Joshua Cook" w:date="2020-10-15T15:09:00Z">
        <w:r w:rsidR="00F17F4D">
          <w:rPr>
            <w:rStyle w:val="CommentReference"/>
          </w:rPr>
          <w:commentReference w:id="1023"/>
        </w:r>
      </w:ins>
      <w:commentRangeEnd w:id="1024"/>
      <w:r w:rsidR="00FD5B9F">
        <w:rPr>
          <w:rStyle w:val="CommentReference"/>
        </w:rPr>
        <w:commentReference w:id="1024"/>
      </w:r>
      <w:commentRangeEnd w:id="1025"/>
      <w:r w:rsidR="000E4FCD">
        <w:rPr>
          <w:rStyle w:val="CommentReference"/>
        </w:rPr>
        <w:commentReference w:id="1025"/>
      </w:r>
    </w:p>
    <w:p w14:paraId="1306B433" w14:textId="2A05D401" w:rsidR="0029389C" w:rsidRDefault="0029389C" w:rsidP="0029389C">
      <w:pPr>
        <w:rPr>
          <w:ins w:id="1028" w:author="Joshua Cook" w:date="2020-10-14T09:59:00Z"/>
          <w:rFonts w:ascii="Arial" w:hAnsi="Arial"/>
          <w:b/>
          <w:color w:val="000000" w:themeColor="text1"/>
          <w:sz w:val="20"/>
        </w:rPr>
      </w:pPr>
    </w:p>
    <w:p w14:paraId="76221F31" w14:textId="29F448CD" w:rsidR="001764B1" w:rsidRDefault="001764B1">
      <w:pPr>
        <w:rPr>
          <w:ins w:id="1029" w:author="Joshua Cook" w:date="2020-10-14T09:42:00Z"/>
        </w:rPr>
      </w:pPr>
      <w:ins w:id="1030"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73"/>
    </w:p>
    <w:p w14:paraId="544852CA" w14:textId="393F1573" w:rsidR="00E0297D" w:rsidRDefault="00761EF9" w:rsidP="00740BEB">
      <w:pPr>
        <w:pStyle w:val="ImageCaption"/>
      </w:pPr>
      <w:r w:rsidRPr="00740BEB">
        <w:rPr>
          <w:b/>
          <w:bCs w:val="0"/>
        </w:rPr>
        <w:t xml:space="preserve">Supplementary Figure </w:t>
      </w:r>
      <w:ins w:id="1031" w:author="Joshua Cook" w:date="2020-10-14T09:42:00Z">
        <w:r w:rsidR="001764B1">
          <w:rPr>
            <w:b/>
            <w:bCs w:val="0"/>
          </w:rPr>
          <w:t>6</w:t>
        </w:r>
      </w:ins>
      <w:del w:id="1032"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comutation network of the </w:t>
      </w:r>
      <w:r w:rsidR="00FD56C1" w:rsidRPr="00BC4F4E">
        <w:rPr>
          <w:i/>
          <w:iCs/>
        </w:rPr>
        <w:t>KRAS</w:t>
      </w:r>
      <w:r w:rsidR="00FD56C1">
        <w:t xml:space="preserve">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033"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033"/>
    </w:p>
    <w:p w14:paraId="2E2116EB" w14:textId="22847516" w:rsidR="00E0297D" w:rsidRDefault="00761EF9" w:rsidP="00740BEB">
      <w:pPr>
        <w:pStyle w:val="ImageCaption"/>
      </w:pPr>
      <w:r w:rsidRPr="00740BEB">
        <w:rPr>
          <w:b/>
          <w:bCs w:val="0"/>
        </w:rPr>
        <w:t xml:space="preserve">Supplementary Figure </w:t>
      </w:r>
      <w:ins w:id="1034" w:author="Joshua Cook" w:date="2020-10-14T09:45:00Z">
        <w:r w:rsidR="00E46CC0">
          <w:rPr>
            <w:b/>
            <w:bCs w:val="0"/>
          </w:rPr>
          <w:t>7</w:t>
        </w:r>
      </w:ins>
      <w:del w:id="1035"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036" w:author="Joshua Cook" w:date="2020-09-01T14:05:00Z">
        <w:r w:rsidR="006D23AE">
          <w:rPr>
            <w:b/>
            <w:bCs w:val="0"/>
          </w:rPr>
          <w:t xml:space="preserve"> </w:t>
        </w:r>
        <w:commentRangeStart w:id="1037"/>
        <w:r w:rsidR="006D23AE">
          <w:rPr>
            <w:b/>
            <w:bCs w:val="0"/>
          </w:rPr>
          <w:t>or tumor suppressors</w:t>
        </w:r>
      </w:ins>
      <w:commentRangeEnd w:id="1037"/>
      <w:ins w:id="1038" w:author="Joshua Cook" w:date="2020-10-15T15:31:00Z">
        <w:r w:rsidR="00D33C2A">
          <w:rPr>
            <w:rStyle w:val="CommentReference"/>
            <w:rFonts w:asciiTheme="minorHAnsi" w:hAnsiTheme="minorHAnsi"/>
            <w:bCs w:val="0"/>
            <w:color w:val="auto"/>
          </w:rPr>
          <w:commentReference w:id="1037"/>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(see Methods).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039"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39"/>
    </w:p>
    <w:p w14:paraId="45CE130E" w14:textId="3BAC8BC3" w:rsidR="00E0297D" w:rsidRDefault="00761EF9" w:rsidP="00740BEB">
      <w:pPr>
        <w:pStyle w:val="ImageCaption"/>
      </w:pPr>
      <w:r w:rsidRPr="00740BEB">
        <w:rPr>
          <w:b/>
          <w:bCs w:val="0"/>
        </w:rPr>
        <w:t xml:space="preserve">Supplementary Figure </w:t>
      </w:r>
      <w:ins w:id="1040" w:author="Joshua Cook" w:date="2020-10-14T09:45:00Z">
        <w:r w:rsidR="00E46CC0">
          <w:rPr>
            <w:b/>
            <w:bCs w:val="0"/>
          </w:rPr>
          <w:t>8</w:t>
        </w:r>
      </w:ins>
      <w:del w:id="1041"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comutation network of the </w:t>
      </w:r>
      <w:r w:rsidR="00FD56C1" w:rsidRPr="00BC4F4E">
        <w:rPr>
          <w:i/>
          <w:iCs/>
        </w:rPr>
        <w:t>KRAS</w:t>
      </w:r>
      <w:r w:rsidR="00FD56C1">
        <w:t xml:space="preserve">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042" w:author="Joshua Cook" w:date="2020-09-01T14:04:00Z">
        <w:r w:rsidR="0053423F">
          <w:t xml:space="preserve"> </w:t>
        </w:r>
        <w:commentRangeStart w:id="1043"/>
        <w:r w:rsidR="0053423F">
          <w:t>or tumor suppressors</w:t>
        </w:r>
      </w:ins>
      <w:commentRangeEnd w:id="1043"/>
      <w:ins w:id="1044" w:author="Joshua Cook" w:date="2020-10-15T15:31:00Z">
        <w:r w:rsidR="00D33C2A">
          <w:rPr>
            <w:rStyle w:val="CommentReference"/>
            <w:rFonts w:asciiTheme="minorHAnsi" w:hAnsiTheme="minorHAnsi"/>
            <w:bCs w:val="0"/>
            <w:color w:val="auto"/>
          </w:rPr>
          <w:commentReference w:id="1043"/>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1045"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045"/>
    </w:p>
    <w:p w14:paraId="47AEA726" w14:textId="158E0593" w:rsidR="00E0297D" w:rsidRPr="00740BEB" w:rsidRDefault="00761EF9" w:rsidP="00740BEB">
      <w:pPr>
        <w:pStyle w:val="ImageCaption"/>
        <w:rPr>
          <w:b/>
          <w:bCs w:val="0"/>
        </w:rPr>
      </w:pPr>
      <w:r w:rsidRPr="00740BEB">
        <w:rPr>
          <w:b/>
          <w:bCs w:val="0"/>
        </w:rPr>
        <w:t xml:space="preserve">Supplementary Figure </w:t>
      </w:r>
      <w:ins w:id="1046" w:author="Joshua Cook" w:date="2020-10-14T09:49:00Z">
        <w:r w:rsidR="00E46CC0">
          <w:rPr>
            <w:b/>
            <w:bCs w:val="0"/>
          </w:rPr>
          <w:t>9</w:t>
        </w:r>
      </w:ins>
      <w:del w:id="1047"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048" w:author="Joshua Cook" w:date="2020-10-14T09:49:00Z"/>
          <w:rFonts w:ascii="Arial" w:hAnsi="Arial"/>
          <w:b/>
          <w:color w:val="000000" w:themeColor="text1"/>
          <w:sz w:val="20"/>
        </w:rPr>
      </w:pPr>
      <w:ins w:id="1049"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050" w:author="Joshua Cook" w:date="2020-10-14T09:50:00Z">
        <w:r w:rsidR="00E46CC0">
          <w:rPr>
            <w:b/>
            <w:bCs w:val="0"/>
          </w:rPr>
          <w:t>9</w:t>
        </w:r>
      </w:ins>
      <w:del w:id="1051"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052"/>
      <w:ins w:id="1053" w:author="Joshua Cook" w:date="2020-10-16T09:46:00Z">
        <w:r w:rsidR="00A53D1C">
          <w:t>FDR-adju</w:t>
        </w:r>
      </w:ins>
      <w:ins w:id="1054" w:author="Joshua Cook" w:date="2020-10-16T09:47:00Z">
        <w:r w:rsidR="00A53D1C">
          <w:t xml:space="preserve">sted </w:t>
        </w:r>
        <w:commentRangeEnd w:id="1052"/>
        <w:r w:rsidR="00A53D1C">
          <w:rPr>
            <w:rStyle w:val="CommentReference"/>
            <w:rFonts w:asciiTheme="minorHAnsi" w:hAnsiTheme="minorHAnsi"/>
            <w:bCs w:val="0"/>
            <w:color w:val="auto"/>
          </w:rPr>
          <w:commentReference w:id="1052"/>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055" w:author="Joshua Cook" w:date="2020-10-14T09:52:00Z"/>
        </w:rPr>
      </w:pPr>
      <w:bookmarkStart w:id="1056" w:name="sfig:paad-dependency-heatmap"/>
      <w:ins w:id="1057"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056"/>
    </w:p>
    <w:p w14:paraId="60B92284" w14:textId="48196351" w:rsidR="00E0297D" w:rsidRPr="00740BEB" w:rsidRDefault="00761EF9" w:rsidP="00740BEB">
      <w:pPr>
        <w:pStyle w:val="ImageCaption"/>
        <w:rPr>
          <w:b/>
          <w:bCs w:val="0"/>
        </w:rPr>
      </w:pPr>
      <w:r w:rsidRPr="00740BEB">
        <w:rPr>
          <w:b/>
          <w:bCs w:val="0"/>
        </w:rPr>
        <w:t xml:space="preserve">Supplementary Figure </w:t>
      </w:r>
      <w:ins w:id="1058" w:author="Joshua Cook" w:date="2020-10-14T09:54:00Z">
        <w:r w:rsidR="00F54FDB">
          <w:rPr>
            <w:b/>
            <w:bCs w:val="0"/>
          </w:rPr>
          <w:t>10</w:t>
        </w:r>
      </w:ins>
      <w:del w:id="1059"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060" w:author="Joshua Cook" w:date="2020-10-14T09:54:00Z"/>
          <w:rFonts w:ascii="Arial" w:hAnsi="Arial"/>
          <w:b/>
          <w:color w:val="000000" w:themeColor="text1"/>
          <w:sz w:val="20"/>
        </w:rPr>
      </w:pPr>
      <w:ins w:id="1061"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062" w:author="Joshua Cook" w:date="2020-10-14T09:54:00Z">
        <w:r w:rsidR="00F54FDB">
          <w:rPr>
            <w:b/>
            <w:bCs w:val="0"/>
          </w:rPr>
          <w:t>10</w:t>
        </w:r>
      </w:ins>
      <w:del w:id="1063"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064" w:name="ref-Simanshu2017"/>
      <w:bookmarkStart w:id="1065" w:name="refs"/>
      <w:r>
        <w:br w:type="page"/>
      </w:r>
    </w:p>
    <w:sdt>
      <w:sdtPr>
        <w:tag w:val="MENDELEY_BIBLIOGRAPHY"/>
        <w:id w:val="947668610"/>
        <w:placeholder>
          <w:docPart w:val="DefaultPlaceholder_-1854013440"/>
        </w:placeholder>
      </w:sdtPr>
      <w:sdtContent>
        <w:p w14:paraId="304F4B65" w14:textId="77777777" w:rsidR="006446A2" w:rsidRDefault="006446A2">
          <w:pPr>
            <w:autoSpaceDE w:val="0"/>
            <w:autoSpaceDN w:val="0"/>
            <w:ind w:hanging="640"/>
            <w:divId w:val="1130052668"/>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6D0C3C47" w14:textId="77777777" w:rsidR="006446A2" w:rsidRDefault="006446A2">
          <w:pPr>
            <w:autoSpaceDE w:val="0"/>
            <w:autoSpaceDN w:val="0"/>
            <w:ind w:hanging="640"/>
            <w:divId w:val="1863205866"/>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097160CA" w14:textId="77777777" w:rsidR="006446A2" w:rsidRDefault="006446A2">
          <w:pPr>
            <w:autoSpaceDE w:val="0"/>
            <w:autoSpaceDN w:val="0"/>
            <w:ind w:hanging="640"/>
            <w:divId w:val="358703903"/>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5D9AD58F" w14:textId="77777777" w:rsidR="006446A2" w:rsidRDefault="006446A2">
          <w:pPr>
            <w:autoSpaceDE w:val="0"/>
            <w:autoSpaceDN w:val="0"/>
            <w:ind w:hanging="640"/>
            <w:divId w:val="1315794391"/>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17FFC749" w14:textId="77777777" w:rsidR="006446A2" w:rsidRDefault="006446A2">
          <w:pPr>
            <w:autoSpaceDE w:val="0"/>
            <w:autoSpaceDN w:val="0"/>
            <w:ind w:hanging="640"/>
            <w:divId w:val="1901593079"/>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4A8D0A6B" w14:textId="77777777" w:rsidR="006446A2" w:rsidRDefault="006446A2">
          <w:pPr>
            <w:autoSpaceDE w:val="0"/>
            <w:autoSpaceDN w:val="0"/>
            <w:ind w:hanging="640"/>
            <w:divId w:val="1661079128"/>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1FD58EFA" w14:textId="77777777" w:rsidR="006446A2" w:rsidRDefault="006446A2">
          <w:pPr>
            <w:autoSpaceDE w:val="0"/>
            <w:autoSpaceDN w:val="0"/>
            <w:ind w:hanging="640"/>
            <w:divId w:val="12963346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5EDADA12" w14:textId="77777777" w:rsidR="006446A2" w:rsidRDefault="006446A2">
          <w:pPr>
            <w:autoSpaceDE w:val="0"/>
            <w:autoSpaceDN w:val="0"/>
            <w:ind w:hanging="640"/>
            <w:divId w:val="681706502"/>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0CECC8CC" w14:textId="77777777" w:rsidR="006446A2" w:rsidRDefault="006446A2">
          <w:pPr>
            <w:autoSpaceDE w:val="0"/>
            <w:autoSpaceDN w:val="0"/>
            <w:ind w:hanging="640"/>
            <w:divId w:val="1461147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72DFEEEE" w14:textId="77777777" w:rsidR="006446A2" w:rsidRDefault="006446A2">
          <w:pPr>
            <w:autoSpaceDE w:val="0"/>
            <w:autoSpaceDN w:val="0"/>
            <w:ind w:hanging="640"/>
            <w:divId w:val="1332026995"/>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13DE22D7" w14:textId="77777777" w:rsidR="006446A2" w:rsidRDefault="006446A2">
          <w:pPr>
            <w:autoSpaceDE w:val="0"/>
            <w:autoSpaceDN w:val="0"/>
            <w:ind w:hanging="640"/>
            <w:divId w:val="1066804073"/>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4BEB47AE" w14:textId="77777777" w:rsidR="006446A2" w:rsidRDefault="006446A2">
          <w:pPr>
            <w:autoSpaceDE w:val="0"/>
            <w:autoSpaceDN w:val="0"/>
            <w:ind w:hanging="640"/>
            <w:divId w:val="403257767"/>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1C29B32F" w14:textId="77777777" w:rsidR="006446A2" w:rsidRDefault="006446A2">
          <w:pPr>
            <w:autoSpaceDE w:val="0"/>
            <w:autoSpaceDN w:val="0"/>
            <w:ind w:hanging="640"/>
            <w:divId w:val="1522939565"/>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06CBC4CE" w14:textId="77777777" w:rsidR="006446A2" w:rsidRDefault="006446A2">
          <w:pPr>
            <w:autoSpaceDE w:val="0"/>
            <w:autoSpaceDN w:val="0"/>
            <w:ind w:hanging="640"/>
            <w:divId w:val="557908932"/>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5249C530" w14:textId="77777777" w:rsidR="006446A2" w:rsidRDefault="006446A2">
          <w:pPr>
            <w:autoSpaceDE w:val="0"/>
            <w:autoSpaceDN w:val="0"/>
            <w:ind w:hanging="640"/>
            <w:divId w:val="1871991479"/>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731E9EAC" w14:textId="77777777" w:rsidR="006446A2" w:rsidRDefault="006446A2">
          <w:pPr>
            <w:autoSpaceDE w:val="0"/>
            <w:autoSpaceDN w:val="0"/>
            <w:ind w:hanging="640"/>
            <w:divId w:val="1415131824"/>
            <w:rPr>
              <w:rFonts w:eastAsia="Times New Roman"/>
            </w:rPr>
          </w:pPr>
          <w:r>
            <w:rPr>
              <w:rFonts w:eastAsia="Times New Roman"/>
            </w:rPr>
            <w:lastRenderedPageBreak/>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78BA1D53" w14:textId="77777777" w:rsidR="006446A2" w:rsidRDefault="006446A2">
          <w:pPr>
            <w:autoSpaceDE w:val="0"/>
            <w:autoSpaceDN w:val="0"/>
            <w:ind w:hanging="640"/>
            <w:divId w:val="724838634"/>
            <w:rPr>
              <w:rFonts w:eastAsia="Times New Roman"/>
            </w:rPr>
          </w:pPr>
          <w:r>
            <w:rPr>
              <w:rFonts w:eastAsia="Times New Roman"/>
            </w:rPr>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1703E846" w14:textId="77777777" w:rsidR="006446A2" w:rsidRDefault="006446A2">
          <w:pPr>
            <w:autoSpaceDE w:val="0"/>
            <w:autoSpaceDN w:val="0"/>
            <w:ind w:hanging="640"/>
            <w:divId w:val="510341394"/>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0BF2874C" w14:textId="77777777" w:rsidR="006446A2" w:rsidRDefault="006446A2">
          <w:pPr>
            <w:autoSpaceDE w:val="0"/>
            <w:autoSpaceDN w:val="0"/>
            <w:ind w:hanging="640"/>
            <w:divId w:val="520507947"/>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723D151F" w14:textId="77777777" w:rsidR="006446A2" w:rsidRDefault="006446A2">
          <w:pPr>
            <w:autoSpaceDE w:val="0"/>
            <w:autoSpaceDN w:val="0"/>
            <w:ind w:hanging="640"/>
            <w:divId w:val="1441948474"/>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2C602E0A" w14:textId="77777777" w:rsidR="006446A2" w:rsidRDefault="006446A2">
          <w:pPr>
            <w:autoSpaceDE w:val="0"/>
            <w:autoSpaceDN w:val="0"/>
            <w:ind w:hanging="640"/>
            <w:divId w:val="1004818887"/>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00D2FF24" w14:textId="77777777" w:rsidR="006446A2" w:rsidRDefault="006446A2">
          <w:pPr>
            <w:autoSpaceDE w:val="0"/>
            <w:autoSpaceDN w:val="0"/>
            <w:ind w:hanging="640"/>
            <w:divId w:val="1921064080"/>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3992C2D3" w14:textId="77777777" w:rsidR="006446A2" w:rsidRDefault="006446A2">
          <w:pPr>
            <w:autoSpaceDE w:val="0"/>
            <w:autoSpaceDN w:val="0"/>
            <w:ind w:hanging="640"/>
            <w:divId w:val="1264610774"/>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4E48DBB7" w14:textId="77777777" w:rsidR="006446A2" w:rsidRDefault="006446A2">
          <w:pPr>
            <w:autoSpaceDE w:val="0"/>
            <w:autoSpaceDN w:val="0"/>
            <w:ind w:hanging="640"/>
            <w:divId w:val="1113748181"/>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5C21D039" w14:textId="77777777" w:rsidR="006446A2" w:rsidRDefault="006446A2">
          <w:pPr>
            <w:autoSpaceDE w:val="0"/>
            <w:autoSpaceDN w:val="0"/>
            <w:ind w:hanging="640"/>
            <w:divId w:val="1937320633"/>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83E0542" w14:textId="77777777" w:rsidR="006446A2" w:rsidRDefault="006446A2">
          <w:pPr>
            <w:autoSpaceDE w:val="0"/>
            <w:autoSpaceDN w:val="0"/>
            <w:ind w:hanging="640"/>
            <w:divId w:val="499318987"/>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1E5C73B2" w14:textId="77777777" w:rsidR="006446A2" w:rsidRDefault="006446A2">
          <w:pPr>
            <w:autoSpaceDE w:val="0"/>
            <w:autoSpaceDN w:val="0"/>
            <w:ind w:hanging="640"/>
            <w:divId w:val="24330615"/>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5BCF286A" w14:textId="77777777" w:rsidR="006446A2" w:rsidRDefault="006446A2">
          <w:pPr>
            <w:autoSpaceDE w:val="0"/>
            <w:autoSpaceDN w:val="0"/>
            <w:ind w:hanging="640"/>
            <w:divId w:val="310912754"/>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54E3F8D" w14:textId="77777777" w:rsidR="006446A2" w:rsidRDefault="006446A2">
          <w:pPr>
            <w:autoSpaceDE w:val="0"/>
            <w:autoSpaceDN w:val="0"/>
            <w:ind w:hanging="640"/>
            <w:divId w:val="520317337"/>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15E8E449" w14:textId="77777777" w:rsidR="006446A2" w:rsidRDefault="006446A2">
          <w:pPr>
            <w:autoSpaceDE w:val="0"/>
            <w:autoSpaceDN w:val="0"/>
            <w:ind w:hanging="640"/>
            <w:divId w:val="696583436"/>
            <w:rPr>
              <w:rFonts w:eastAsia="Times New Roman"/>
            </w:rPr>
          </w:pPr>
          <w:r>
            <w:rPr>
              <w:rFonts w:eastAsia="Times New Roman"/>
            </w:rPr>
            <w:lastRenderedPageBreak/>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28A72C1" w14:textId="77777777" w:rsidR="006446A2" w:rsidRDefault="006446A2">
          <w:pPr>
            <w:autoSpaceDE w:val="0"/>
            <w:autoSpaceDN w:val="0"/>
            <w:ind w:hanging="640"/>
            <w:divId w:val="908149131"/>
            <w:rPr>
              <w:rFonts w:eastAsia="Times New Roman"/>
            </w:rPr>
          </w:pPr>
          <w:r>
            <w:rPr>
              <w:rFonts w:eastAsia="Times New Roman"/>
            </w:rPr>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34610C5D" w14:textId="77777777" w:rsidR="006446A2" w:rsidRDefault="006446A2">
          <w:pPr>
            <w:autoSpaceDE w:val="0"/>
            <w:autoSpaceDN w:val="0"/>
            <w:ind w:hanging="640"/>
            <w:divId w:val="343479808"/>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0A2412BF" w14:textId="77777777" w:rsidR="006446A2" w:rsidRDefault="006446A2">
          <w:pPr>
            <w:autoSpaceDE w:val="0"/>
            <w:autoSpaceDN w:val="0"/>
            <w:ind w:hanging="640"/>
            <w:divId w:val="419566696"/>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24EFDD64" w14:textId="77777777" w:rsidR="006446A2" w:rsidRDefault="006446A2">
          <w:pPr>
            <w:autoSpaceDE w:val="0"/>
            <w:autoSpaceDN w:val="0"/>
            <w:ind w:hanging="640"/>
            <w:divId w:val="1741781658"/>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210CFB0E" w14:textId="77777777" w:rsidR="006446A2" w:rsidRDefault="006446A2">
          <w:pPr>
            <w:autoSpaceDE w:val="0"/>
            <w:autoSpaceDN w:val="0"/>
            <w:ind w:hanging="640"/>
            <w:divId w:val="625740981"/>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0A0804A2" w14:textId="77777777" w:rsidR="006446A2" w:rsidRDefault="006446A2">
          <w:pPr>
            <w:autoSpaceDE w:val="0"/>
            <w:autoSpaceDN w:val="0"/>
            <w:ind w:hanging="640"/>
            <w:divId w:val="2051958280"/>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70A66555" w14:textId="77777777" w:rsidR="006446A2" w:rsidRDefault="006446A2">
          <w:pPr>
            <w:autoSpaceDE w:val="0"/>
            <w:autoSpaceDN w:val="0"/>
            <w:ind w:hanging="640"/>
            <w:divId w:val="1755971969"/>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3A8A6DB5" w14:textId="77777777" w:rsidR="006446A2" w:rsidRDefault="006446A2">
          <w:pPr>
            <w:autoSpaceDE w:val="0"/>
            <w:autoSpaceDN w:val="0"/>
            <w:ind w:hanging="640"/>
            <w:divId w:val="678505017"/>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6B9F8E18" w14:textId="77777777" w:rsidR="006446A2" w:rsidRDefault="006446A2">
          <w:pPr>
            <w:autoSpaceDE w:val="0"/>
            <w:autoSpaceDN w:val="0"/>
            <w:ind w:hanging="640"/>
            <w:divId w:val="1512839603"/>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631B2AA6" w14:textId="77777777" w:rsidR="006446A2" w:rsidRDefault="006446A2">
          <w:pPr>
            <w:autoSpaceDE w:val="0"/>
            <w:autoSpaceDN w:val="0"/>
            <w:ind w:hanging="640"/>
            <w:divId w:val="2081780451"/>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24400CEE" w14:textId="77777777" w:rsidR="006446A2" w:rsidRDefault="006446A2">
          <w:pPr>
            <w:autoSpaceDE w:val="0"/>
            <w:autoSpaceDN w:val="0"/>
            <w:ind w:hanging="640"/>
            <w:divId w:val="498496394"/>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83CCC25" w14:textId="77777777" w:rsidR="006446A2" w:rsidRDefault="006446A2">
          <w:pPr>
            <w:autoSpaceDE w:val="0"/>
            <w:autoSpaceDN w:val="0"/>
            <w:ind w:hanging="640"/>
            <w:divId w:val="783578048"/>
            <w:rPr>
              <w:rFonts w:eastAsia="Times New Roman"/>
            </w:rPr>
          </w:pPr>
          <w:r>
            <w:rPr>
              <w:rFonts w:eastAsia="Times New Roman"/>
            </w:rPr>
            <w:lastRenderedPageBreak/>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5F707E6E" w14:textId="77777777" w:rsidR="006446A2" w:rsidRDefault="006446A2">
          <w:pPr>
            <w:autoSpaceDE w:val="0"/>
            <w:autoSpaceDN w:val="0"/>
            <w:ind w:hanging="640"/>
            <w:divId w:val="1104379559"/>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79AF3DBD" w14:textId="77777777" w:rsidR="006446A2" w:rsidRDefault="006446A2">
          <w:pPr>
            <w:autoSpaceDE w:val="0"/>
            <w:autoSpaceDN w:val="0"/>
            <w:ind w:hanging="640"/>
            <w:divId w:val="146215185"/>
            <w:rPr>
              <w:rFonts w:eastAsia="Times New Roman"/>
            </w:rPr>
          </w:pPr>
          <w:r>
            <w:rPr>
              <w:rFonts w:eastAsia="Times New Roman"/>
            </w:rPr>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52E07E8F" w14:textId="77777777" w:rsidR="006446A2" w:rsidRDefault="006446A2">
          <w:pPr>
            <w:autoSpaceDE w:val="0"/>
            <w:autoSpaceDN w:val="0"/>
            <w:ind w:hanging="640"/>
            <w:divId w:val="1250389249"/>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9641A61" w14:textId="77777777" w:rsidR="006446A2" w:rsidRDefault="006446A2">
          <w:pPr>
            <w:autoSpaceDE w:val="0"/>
            <w:autoSpaceDN w:val="0"/>
            <w:ind w:hanging="640"/>
            <w:divId w:val="1841037920"/>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6054BA54" w14:textId="77777777" w:rsidR="006446A2" w:rsidRDefault="006446A2">
          <w:pPr>
            <w:autoSpaceDE w:val="0"/>
            <w:autoSpaceDN w:val="0"/>
            <w:ind w:hanging="640"/>
            <w:divId w:val="735007471"/>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D7D001C" w14:textId="77777777" w:rsidR="006446A2" w:rsidRDefault="006446A2">
          <w:pPr>
            <w:autoSpaceDE w:val="0"/>
            <w:autoSpaceDN w:val="0"/>
            <w:ind w:hanging="640"/>
            <w:divId w:val="752505664"/>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2F79F29D" w14:textId="77777777" w:rsidR="006446A2" w:rsidRDefault="006446A2">
          <w:pPr>
            <w:autoSpaceDE w:val="0"/>
            <w:autoSpaceDN w:val="0"/>
            <w:ind w:hanging="640"/>
            <w:divId w:val="1673219366"/>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745D2C9A" w14:textId="77777777" w:rsidR="006446A2" w:rsidRDefault="006446A2">
          <w:pPr>
            <w:autoSpaceDE w:val="0"/>
            <w:autoSpaceDN w:val="0"/>
            <w:ind w:hanging="640"/>
            <w:divId w:val="1132331217"/>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3584F94C" w14:textId="77777777" w:rsidR="006446A2" w:rsidRDefault="006446A2">
          <w:pPr>
            <w:autoSpaceDE w:val="0"/>
            <w:autoSpaceDN w:val="0"/>
            <w:ind w:hanging="640"/>
            <w:divId w:val="1629314055"/>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495C9B12" w14:textId="77777777" w:rsidR="006446A2" w:rsidRDefault="006446A2">
          <w:pPr>
            <w:autoSpaceDE w:val="0"/>
            <w:autoSpaceDN w:val="0"/>
            <w:ind w:hanging="640"/>
            <w:divId w:val="413162505"/>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00B5DFCE" w14:textId="77777777" w:rsidR="006446A2" w:rsidRDefault="006446A2">
          <w:pPr>
            <w:autoSpaceDE w:val="0"/>
            <w:autoSpaceDN w:val="0"/>
            <w:ind w:hanging="640"/>
            <w:divId w:val="1688217307"/>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5C578247" w14:textId="77777777" w:rsidR="006446A2" w:rsidRDefault="006446A2">
          <w:pPr>
            <w:autoSpaceDE w:val="0"/>
            <w:autoSpaceDN w:val="0"/>
            <w:ind w:hanging="640"/>
            <w:divId w:val="848761178"/>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242DD096" w14:textId="77777777" w:rsidR="006446A2" w:rsidRDefault="006446A2">
          <w:pPr>
            <w:autoSpaceDE w:val="0"/>
            <w:autoSpaceDN w:val="0"/>
            <w:ind w:hanging="640"/>
            <w:divId w:val="1073965123"/>
            <w:rPr>
              <w:rFonts w:eastAsia="Times New Roman"/>
            </w:rPr>
          </w:pPr>
          <w:r>
            <w:rPr>
              <w:rFonts w:eastAsia="Times New Roman"/>
            </w:rPr>
            <w:lastRenderedPageBreak/>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0CA7D3ED" w14:textId="77777777" w:rsidR="006446A2" w:rsidRDefault="006446A2">
          <w:pPr>
            <w:autoSpaceDE w:val="0"/>
            <w:autoSpaceDN w:val="0"/>
            <w:ind w:hanging="640"/>
            <w:divId w:val="1734813296"/>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1D79DEE0" w14:textId="77777777" w:rsidR="006446A2" w:rsidRDefault="006446A2">
          <w:pPr>
            <w:autoSpaceDE w:val="0"/>
            <w:autoSpaceDN w:val="0"/>
            <w:ind w:hanging="640"/>
            <w:divId w:val="583807154"/>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6767FE8E" w14:textId="77777777" w:rsidR="006446A2" w:rsidRDefault="006446A2">
          <w:pPr>
            <w:autoSpaceDE w:val="0"/>
            <w:autoSpaceDN w:val="0"/>
            <w:ind w:hanging="640"/>
            <w:divId w:val="726345913"/>
            <w:rPr>
              <w:rFonts w:eastAsia="Times New Roman"/>
            </w:rPr>
          </w:pPr>
          <w:r>
            <w:rPr>
              <w:rFonts w:eastAsia="Times New Roman"/>
            </w:rPr>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1B9D7CDB" w14:textId="77777777" w:rsidR="006446A2" w:rsidRDefault="006446A2">
          <w:pPr>
            <w:autoSpaceDE w:val="0"/>
            <w:autoSpaceDN w:val="0"/>
            <w:ind w:hanging="640"/>
            <w:divId w:val="1421832339"/>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03CBAD49" w14:textId="77777777" w:rsidR="006446A2" w:rsidRDefault="006446A2">
          <w:pPr>
            <w:autoSpaceDE w:val="0"/>
            <w:autoSpaceDN w:val="0"/>
            <w:ind w:hanging="640"/>
            <w:divId w:val="1348672291"/>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37C38730" w14:textId="77777777" w:rsidR="006446A2" w:rsidRDefault="006446A2">
          <w:pPr>
            <w:autoSpaceDE w:val="0"/>
            <w:autoSpaceDN w:val="0"/>
            <w:ind w:hanging="640"/>
            <w:divId w:val="516239390"/>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632602B8" w14:textId="77777777" w:rsidR="006446A2" w:rsidRDefault="006446A2">
          <w:pPr>
            <w:autoSpaceDE w:val="0"/>
            <w:autoSpaceDN w:val="0"/>
            <w:ind w:hanging="640"/>
            <w:divId w:val="13009594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44433538" w14:textId="77777777" w:rsidR="006446A2" w:rsidRDefault="006446A2">
          <w:pPr>
            <w:autoSpaceDE w:val="0"/>
            <w:autoSpaceDN w:val="0"/>
            <w:ind w:hanging="640"/>
            <w:divId w:val="1309703336"/>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615D8028" w14:textId="77777777" w:rsidR="006446A2" w:rsidRDefault="006446A2">
          <w:pPr>
            <w:autoSpaceDE w:val="0"/>
            <w:autoSpaceDN w:val="0"/>
            <w:ind w:hanging="640"/>
            <w:divId w:val="1950578150"/>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5B0A5E10" w14:textId="77777777" w:rsidR="006446A2" w:rsidRDefault="006446A2">
          <w:pPr>
            <w:autoSpaceDE w:val="0"/>
            <w:autoSpaceDN w:val="0"/>
            <w:ind w:hanging="640"/>
            <w:divId w:val="642009847"/>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37C77C5B" w14:textId="77777777" w:rsidR="006446A2" w:rsidRDefault="006446A2">
          <w:pPr>
            <w:autoSpaceDE w:val="0"/>
            <w:autoSpaceDN w:val="0"/>
            <w:ind w:hanging="640"/>
            <w:divId w:val="218709874"/>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7AFA8227" w14:textId="77777777" w:rsidR="006446A2" w:rsidRDefault="006446A2">
          <w:pPr>
            <w:autoSpaceDE w:val="0"/>
            <w:autoSpaceDN w:val="0"/>
            <w:ind w:hanging="640"/>
            <w:divId w:val="632323144"/>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775FFCDD" w14:textId="77777777" w:rsidR="006446A2" w:rsidRDefault="006446A2">
          <w:pPr>
            <w:autoSpaceDE w:val="0"/>
            <w:autoSpaceDN w:val="0"/>
            <w:ind w:hanging="640"/>
            <w:divId w:val="1890650946"/>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38749D4D" w14:textId="77777777" w:rsidR="006446A2" w:rsidRDefault="006446A2">
          <w:pPr>
            <w:autoSpaceDE w:val="0"/>
            <w:autoSpaceDN w:val="0"/>
            <w:ind w:hanging="640"/>
            <w:divId w:val="1769807186"/>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6CC365EA" w14:textId="77777777" w:rsidR="006446A2" w:rsidRDefault="006446A2">
          <w:pPr>
            <w:autoSpaceDE w:val="0"/>
            <w:autoSpaceDN w:val="0"/>
            <w:ind w:hanging="640"/>
            <w:divId w:val="1439181347"/>
            <w:rPr>
              <w:rFonts w:eastAsia="Times New Roman"/>
            </w:rPr>
          </w:pPr>
          <w:r>
            <w:rPr>
              <w:rFonts w:eastAsia="Times New Roman"/>
            </w:rPr>
            <w:lastRenderedPageBreak/>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1F29C522" w14:textId="77777777" w:rsidR="006446A2" w:rsidRDefault="006446A2">
          <w:pPr>
            <w:autoSpaceDE w:val="0"/>
            <w:autoSpaceDN w:val="0"/>
            <w:ind w:hanging="640"/>
            <w:divId w:val="56637508"/>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207C7E66" w14:textId="77777777" w:rsidR="006446A2" w:rsidRDefault="006446A2">
          <w:pPr>
            <w:autoSpaceDE w:val="0"/>
            <w:autoSpaceDN w:val="0"/>
            <w:ind w:hanging="640"/>
            <w:divId w:val="366680189"/>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6309C8BF" w14:textId="77777777" w:rsidR="006446A2" w:rsidRDefault="006446A2">
          <w:pPr>
            <w:autoSpaceDE w:val="0"/>
            <w:autoSpaceDN w:val="0"/>
            <w:ind w:hanging="640"/>
            <w:divId w:val="2045595200"/>
            <w:rPr>
              <w:rFonts w:eastAsia="Times New Roman"/>
            </w:rPr>
          </w:pPr>
          <w:r>
            <w:rPr>
              <w:rFonts w:eastAsia="Times New Roman"/>
            </w:rPr>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09674259" w14:textId="77777777" w:rsidR="006446A2" w:rsidRDefault="006446A2">
          <w:pPr>
            <w:autoSpaceDE w:val="0"/>
            <w:autoSpaceDN w:val="0"/>
            <w:ind w:hanging="640"/>
            <w:divId w:val="497158790"/>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59690694" w14:textId="77777777" w:rsidR="006446A2" w:rsidRDefault="006446A2">
          <w:pPr>
            <w:autoSpaceDE w:val="0"/>
            <w:autoSpaceDN w:val="0"/>
            <w:ind w:hanging="640"/>
            <w:divId w:val="1390374144"/>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D2E4916" w14:textId="77777777" w:rsidR="006446A2" w:rsidRDefault="006446A2">
          <w:pPr>
            <w:autoSpaceDE w:val="0"/>
            <w:autoSpaceDN w:val="0"/>
            <w:ind w:hanging="640"/>
            <w:divId w:val="1240215763"/>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63B6AB5B" w14:textId="77777777" w:rsidR="006446A2" w:rsidRDefault="006446A2">
          <w:pPr>
            <w:autoSpaceDE w:val="0"/>
            <w:autoSpaceDN w:val="0"/>
            <w:ind w:hanging="640"/>
            <w:divId w:val="358042711"/>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1D89E25" w14:textId="77777777" w:rsidR="006446A2" w:rsidRDefault="006446A2">
          <w:pPr>
            <w:autoSpaceDE w:val="0"/>
            <w:autoSpaceDN w:val="0"/>
            <w:ind w:hanging="640"/>
            <w:divId w:val="1117405161"/>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1E37D459" w14:textId="77777777" w:rsidR="006446A2" w:rsidRDefault="006446A2">
          <w:pPr>
            <w:autoSpaceDE w:val="0"/>
            <w:autoSpaceDN w:val="0"/>
            <w:ind w:hanging="640"/>
            <w:divId w:val="1699351621"/>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5EDA2B2E" w14:textId="77777777" w:rsidR="006446A2" w:rsidRDefault="006446A2">
          <w:pPr>
            <w:autoSpaceDE w:val="0"/>
            <w:autoSpaceDN w:val="0"/>
            <w:ind w:hanging="640"/>
            <w:divId w:val="954095561"/>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72B75D2C" w14:textId="77777777" w:rsidR="006446A2" w:rsidRDefault="006446A2">
          <w:pPr>
            <w:autoSpaceDE w:val="0"/>
            <w:autoSpaceDN w:val="0"/>
            <w:ind w:hanging="640"/>
            <w:divId w:val="140070870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F7E5C8A" w14:textId="77777777" w:rsidR="006446A2" w:rsidRDefault="006446A2">
          <w:pPr>
            <w:autoSpaceDE w:val="0"/>
            <w:autoSpaceDN w:val="0"/>
            <w:ind w:hanging="640"/>
            <w:divId w:val="139076305"/>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2DB10834" w14:textId="77777777" w:rsidR="006446A2" w:rsidRDefault="006446A2">
          <w:pPr>
            <w:autoSpaceDE w:val="0"/>
            <w:autoSpaceDN w:val="0"/>
            <w:ind w:hanging="640"/>
            <w:divId w:val="793908516"/>
            <w:rPr>
              <w:rFonts w:eastAsia="Times New Roman"/>
            </w:rPr>
          </w:pPr>
          <w:r>
            <w:rPr>
              <w:rFonts w:eastAsia="Times New Roman"/>
            </w:rPr>
            <w:lastRenderedPageBreak/>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7B948648" w14:textId="77777777" w:rsidR="006446A2" w:rsidRDefault="006446A2">
          <w:pPr>
            <w:autoSpaceDE w:val="0"/>
            <w:autoSpaceDN w:val="0"/>
            <w:ind w:hanging="640"/>
            <w:divId w:val="264460360"/>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0BF07EBB" w14:textId="77777777" w:rsidR="006446A2" w:rsidRDefault="006446A2">
          <w:pPr>
            <w:autoSpaceDE w:val="0"/>
            <w:autoSpaceDN w:val="0"/>
            <w:ind w:hanging="640"/>
            <w:divId w:val="1551260892"/>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243A881A" w14:textId="77777777" w:rsidR="006446A2" w:rsidRDefault="006446A2">
          <w:pPr>
            <w:autoSpaceDE w:val="0"/>
            <w:autoSpaceDN w:val="0"/>
            <w:ind w:hanging="640"/>
            <w:divId w:val="401678032"/>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48421D0" w14:textId="77777777" w:rsidR="006446A2" w:rsidRDefault="006446A2">
          <w:pPr>
            <w:autoSpaceDE w:val="0"/>
            <w:autoSpaceDN w:val="0"/>
            <w:ind w:hanging="640"/>
            <w:divId w:val="376129656"/>
            <w:rPr>
              <w:rFonts w:eastAsia="Times New Roman"/>
            </w:rPr>
          </w:pPr>
          <w:r>
            <w:rPr>
              <w:rFonts w:eastAsia="Times New Roman"/>
            </w:rPr>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0C1216A3" w14:textId="77777777" w:rsidR="006446A2" w:rsidRDefault="006446A2">
          <w:pPr>
            <w:autoSpaceDE w:val="0"/>
            <w:autoSpaceDN w:val="0"/>
            <w:ind w:hanging="640"/>
            <w:divId w:val="799345441"/>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2CFB1840" w14:textId="77777777" w:rsidR="006446A2" w:rsidRDefault="006446A2">
          <w:pPr>
            <w:autoSpaceDE w:val="0"/>
            <w:autoSpaceDN w:val="0"/>
            <w:ind w:hanging="640"/>
            <w:divId w:val="1853296915"/>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37DE0918" w14:textId="77777777" w:rsidR="006446A2" w:rsidRDefault="006446A2">
          <w:pPr>
            <w:autoSpaceDE w:val="0"/>
            <w:autoSpaceDN w:val="0"/>
            <w:ind w:hanging="640"/>
            <w:divId w:val="117264341"/>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C0FC040" w14:textId="77777777" w:rsidR="006446A2" w:rsidRDefault="006446A2">
          <w:pPr>
            <w:autoSpaceDE w:val="0"/>
            <w:autoSpaceDN w:val="0"/>
            <w:ind w:hanging="640"/>
            <w:divId w:val="805701496"/>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634F2B9E" w14:textId="77777777" w:rsidR="006446A2" w:rsidRDefault="006446A2">
          <w:pPr>
            <w:autoSpaceDE w:val="0"/>
            <w:autoSpaceDN w:val="0"/>
            <w:ind w:hanging="640"/>
            <w:divId w:val="119810895"/>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6F493A77" w14:textId="77777777" w:rsidR="006446A2" w:rsidRDefault="006446A2">
          <w:pPr>
            <w:autoSpaceDE w:val="0"/>
            <w:autoSpaceDN w:val="0"/>
            <w:ind w:hanging="640"/>
            <w:divId w:val="469782518"/>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6754E0E9" w14:textId="77777777" w:rsidR="006446A2" w:rsidRDefault="006446A2">
          <w:pPr>
            <w:autoSpaceDE w:val="0"/>
            <w:autoSpaceDN w:val="0"/>
            <w:ind w:hanging="640"/>
            <w:divId w:val="95074200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3E454A3F" w14:textId="77777777" w:rsidR="006446A2" w:rsidRDefault="006446A2">
          <w:pPr>
            <w:autoSpaceDE w:val="0"/>
            <w:autoSpaceDN w:val="0"/>
            <w:ind w:hanging="640"/>
            <w:divId w:val="1468470540"/>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33E398B" w14:textId="77777777" w:rsidR="006446A2" w:rsidRDefault="006446A2">
          <w:pPr>
            <w:autoSpaceDE w:val="0"/>
            <w:autoSpaceDN w:val="0"/>
            <w:ind w:hanging="640"/>
            <w:divId w:val="194114016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05323722" w14:textId="77777777" w:rsidR="006446A2" w:rsidRDefault="006446A2">
          <w:pPr>
            <w:autoSpaceDE w:val="0"/>
            <w:autoSpaceDN w:val="0"/>
            <w:ind w:hanging="640"/>
            <w:divId w:val="807085604"/>
            <w:rPr>
              <w:rFonts w:eastAsia="Times New Roman"/>
            </w:rPr>
          </w:pPr>
          <w:r>
            <w:rPr>
              <w:rFonts w:eastAsia="Times New Roman"/>
            </w:rPr>
            <w:lastRenderedPageBreak/>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7279B837" w14:textId="77777777" w:rsidR="006446A2" w:rsidRDefault="006446A2">
          <w:pPr>
            <w:autoSpaceDE w:val="0"/>
            <w:autoSpaceDN w:val="0"/>
            <w:ind w:hanging="640"/>
            <w:divId w:val="139704507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429D14E6" w14:textId="77777777" w:rsidR="006446A2" w:rsidRDefault="006446A2">
          <w:pPr>
            <w:autoSpaceDE w:val="0"/>
            <w:autoSpaceDN w:val="0"/>
            <w:ind w:hanging="640"/>
            <w:divId w:val="510684147"/>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F37A116" w14:textId="77777777" w:rsidR="006446A2" w:rsidRDefault="006446A2">
          <w:pPr>
            <w:autoSpaceDE w:val="0"/>
            <w:autoSpaceDN w:val="0"/>
            <w:ind w:hanging="640"/>
            <w:divId w:val="1978683093"/>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342B8131" w14:textId="77777777" w:rsidR="006446A2" w:rsidRDefault="006446A2">
          <w:pPr>
            <w:autoSpaceDE w:val="0"/>
            <w:autoSpaceDN w:val="0"/>
            <w:ind w:hanging="640"/>
            <w:divId w:val="1402941855"/>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0407F11F" w14:textId="77777777" w:rsidR="006446A2" w:rsidRDefault="006446A2">
          <w:pPr>
            <w:autoSpaceDE w:val="0"/>
            <w:autoSpaceDN w:val="0"/>
            <w:ind w:hanging="640"/>
            <w:divId w:val="669601365"/>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3FB9EE34" w14:textId="77777777" w:rsidR="006446A2" w:rsidRDefault="006446A2">
          <w:pPr>
            <w:autoSpaceDE w:val="0"/>
            <w:autoSpaceDN w:val="0"/>
            <w:ind w:hanging="640"/>
            <w:divId w:val="754862588"/>
            <w:rPr>
              <w:rFonts w:eastAsia="Times New Roman"/>
            </w:rPr>
          </w:pPr>
          <w:r>
            <w:rPr>
              <w:rFonts w:eastAsia="Times New Roman"/>
            </w:rPr>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AF426B8" w14:textId="77777777" w:rsidR="006446A2" w:rsidRDefault="006446A2">
          <w:pPr>
            <w:autoSpaceDE w:val="0"/>
            <w:autoSpaceDN w:val="0"/>
            <w:ind w:hanging="640"/>
            <w:divId w:val="1537310191"/>
            <w:rPr>
              <w:rFonts w:eastAsia="Times New Roman"/>
            </w:rPr>
          </w:pPr>
          <w:r>
            <w:rPr>
              <w:rFonts w:eastAsia="Times New Roman"/>
            </w:rPr>
            <w:t>104.       </w:t>
          </w:r>
          <w:proofErr w:type="spellStart"/>
          <w:r>
            <w:rPr>
              <w:rFonts w:eastAsia="Times New Roman"/>
            </w:rPr>
            <w:t>Gulhan</w:t>
          </w:r>
          <w:proofErr w:type="spellEnd"/>
          <w:r>
            <w:rPr>
              <w:rFonts w:eastAsia="Times New Roman"/>
            </w:rPr>
            <w:t>, D. C., Lee, J. J.-K., Melloni,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637E34E9" w14:textId="77777777" w:rsidR="006446A2" w:rsidRDefault="006446A2">
          <w:pPr>
            <w:autoSpaceDE w:val="0"/>
            <w:autoSpaceDN w:val="0"/>
            <w:ind w:hanging="640"/>
            <w:divId w:val="1797797021"/>
            <w:rPr>
              <w:rFonts w:eastAsia="Times New Roman"/>
            </w:rPr>
          </w:pPr>
          <w:r>
            <w:rPr>
              <w:rFonts w:eastAsia="Times New Roman"/>
            </w:rPr>
            <w:t>105.       Canty, A. &amp; Ripley, B. boot: Bootstrap Functions (Originally by Angelo Canty for S). (2019).</w:t>
          </w:r>
        </w:p>
        <w:p w14:paraId="7BC0C733" w14:textId="77777777" w:rsidR="006446A2" w:rsidRDefault="006446A2">
          <w:pPr>
            <w:autoSpaceDE w:val="0"/>
            <w:autoSpaceDN w:val="0"/>
            <w:ind w:hanging="640"/>
            <w:divId w:val="2143378459"/>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2DA6F9B2" w14:textId="77777777" w:rsidR="006446A2" w:rsidRDefault="006446A2">
          <w:pPr>
            <w:autoSpaceDE w:val="0"/>
            <w:autoSpaceDN w:val="0"/>
            <w:ind w:hanging="640"/>
            <w:divId w:val="447897970"/>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79C5F967" w14:textId="77777777" w:rsidR="006446A2" w:rsidRDefault="006446A2">
          <w:pPr>
            <w:autoSpaceDE w:val="0"/>
            <w:autoSpaceDN w:val="0"/>
            <w:ind w:hanging="640"/>
            <w:divId w:val="1822773579"/>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3AFDD928" w14:textId="77777777" w:rsidR="006446A2" w:rsidRDefault="006446A2">
          <w:pPr>
            <w:autoSpaceDE w:val="0"/>
            <w:autoSpaceDN w:val="0"/>
            <w:ind w:hanging="640"/>
            <w:divId w:val="1438598943"/>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780AD5F" w14:textId="77777777" w:rsidR="006446A2" w:rsidRDefault="006446A2">
          <w:pPr>
            <w:autoSpaceDE w:val="0"/>
            <w:autoSpaceDN w:val="0"/>
            <w:ind w:hanging="640"/>
            <w:divId w:val="499466420"/>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5E87E72F" w14:textId="77777777" w:rsidR="006446A2" w:rsidRDefault="006446A2">
          <w:pPr>
            <w:autoSpaceDE w:val="0"/>
            <w:autoSpaceDN w:val="0"/>
            <w:ind w:hanging="640"/>
            <w:divId w:val="141428093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1EBCCF77" w14:textId="77777777" w:rsidR="006446A2" w:rsidRDefault="006446A2">
          <w:pPr>
            <w:autoSpaceDE w:val="0"/>
            <w:autoSpaceDN w:val="0"/>
            <w:ind w:hanging="640"/>
            <w:divId w:val="1860774323"/>
            <w:rPr>
              <w:rFonts w:eastAsia="Times New Roman"/>
            </w:rPr>
          </w:pPr>
          <w:r>
            <w:rPr>
              <w:rFonts w:eastAsia="Times New Roman"/>
            </w:rPr>
            <w:lastRenderedPageBreak/>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4C6FD675" w14:textId="77777777" w:rsidR="006446A2" w:rsidRDefault="006446A2">
          <w:pPr>
            <w:autoSpaceDE w:val="0"/>
            <w:autoSpaceDN w:val="0"/>
            <w:ind w:hanging="640"/>
            <w:divId w:val="1501773264"/>
            <w:rPr>
              <w:rFonts w:eastAsia="Times New Roman"/>
            </w:rPr>
          </w:pPr>
          <w:r>
            <w:rPr>
              <w:rFonts w:eastAsia="Times New Roman"/>
            </w:rPr>
            <w:t>113.       R Core Team. R: A Language and Environment for Statistical Computing. (2019).</w:t>
          </w:r>
        </w:p>
        <w:p w14:paraId="1A27C0DC" w14:textId="37DBE268" w:rsidR="0065030E" w:rsidRDefault="006446A2">
          <w:r>
            <w:rPr>
              <w:rFonts w:eastAsia="Times New Roman"/>
            </w:rPr>
            <w:t> </w:t>
          </w:r>
        </w:p>
      </w:sdtContent>
    </w:sdt>
    <w:bookmarkEnd w:id="1064"/>
    <w:bookmarkEnd w:id="1065"/>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Joshua Cook" w:date="2020-10-05T15:00:00Z" w:initials="JHC">
    <w:p w14:paraId="5721EF85" w14:textId="131EE73C" w:rsidR="000B7C81" w:rsidRDefault="000B7C81">
      <w:pPr>
        <w:pStyle w:val="CommentText"/>
      </w:pPr>
      <w:r>
        <w:rPr>
          <w:rStyle w:val="CommentReference"/>
        </w:rPr>
        <w:annotationRef/>
      </w:r>
      <w:r>
        <w:t>Reviewer 2 – Q3</w:t>
      </w:r>
    </w:p>
  </w:comment>
  <w:comment w:id="73" w:author="Joshua Cook" w:date="2020-10-05T15:00:00Z" w:initials="JHC">
    <w:p w14:paraId="4A885812" w14:textId="4984647C" w:rsidR="000B7C81" w:rsidRDefault="000B7C81">
      <w:pPr>
        <w:pStyle w:val="CommentText"/>
      </w:pPr>
      <w:r>
        <w:rPr>
          <w:rStyle w:val="CommentReference"/>
        </w:rPr>
        <w:annotationRef/>
      </w:r>
      <w:r>
        <w:t>Reviewer 1 - Q1</w:t>
      </w:r>
    </w:p>
  </w:comment>
  <w:comment w:id="92" w:author="Joshua Cook" w:date="2020-10-05T15:01:00Z" w:initials="JHC">
    <w:p w14:paraId="59F9A579" w14:textId="4082B762" w:rsidR="000B7C81" w:rsidRDefault="000B7C81">
      <w:pPr>
        <w:pStyle w:val="CommentText"/>
      </w:pPr>
      <w:r>
        <w:rPr>
          <w:rStyle w:val="CommentReference"/>
        </w:rPr>
        <w:annotationRef/>
      </w:r>
      <w:r>
        <w:t>Reviewer 2 – Q4</w:t>
      </w:r>
    </w:p>
  </w:comment>
  <w:comment w:id="96" w:author="Joshua Cook" w:date="2020-10-16T08:55:00Z" w:initials="JHC">
    <w:p w14:paraId="6583DF09" w14:textId="707453DA" w:rsidR="000B7C81" w:rsidRDefault="000B7C81">
      <w:pPr>
        <w:pStyle w:val="CommentText"/>
      </w:pPr>
      <w:r>
        <w:rPr>
          <w:rStyle w:val="CommentReference"/>
        </w:rPr>
        <w:annotationRef/>
      </w:r>
      <w:r>
        <w:t>Reviewer 1 – Q1 (clarify goals)</w:t>
      </w:r>
    </w:p>
  </w:comment>
  <w:comment w:id="106" w:author="Joshua Cook" w:date="2020-10-14T12:39:00Z" w:initials="JHC">
    <w:p w14:paraId="526F63C2" w14:textId="77777777" w:rsidR="000B7C81" w:rsidRDefault="000B7C81">
      <w:pPr>
        <w:pStyle w:val="CommentText"/>
      </w:pPr>
      <w:r>
        <w:rPr>
          <w:rStyle w:val="CommentReference"/>
        </w:rPr>
        <w:annotationRef/>
      </w:r>
      <w:r>
        <w:t xml:space="preserve">I do not understand this point. I </w:t>
      </w:r>
      <w:r w:rsidRPr="00150EC1">
        <w:rPr>
          <w:i/>
          <w:iCs/>
        </w:rPr>
        <w:t>don’t</w:t>
      </w:r>
      <w:r>
        <w:t xml:space="preserve"> think it indicates that the mutational processes are highly influential in determining the observed </w:t>
      </w:r>
      <w:r w:rsidRPr="00150EC1">
        <w:rPr>
          <w:i/>
          <w:iCs/>
        </w:rPr>
        <w:t>KRAS</w:t>
      </w:r>
      <w:r>
        <w:t xml:space="preserve"> allele. It just suggests that the processes can lead to </w:t>
      </w:r>
      <w:r w:rsidRPr="00150EC1">
        <w:rPr>
          <w:i/>
          <w:iCs/>
        </w:rPr>
        <w:t>KRAS</w:t>
      </w:r>
      <w:r>
        <w:t xml:space="preserve"> mutagenesis; specifically, I disagree with the use of “</w:t>
      </w:r>
      <w:r w:rsidRPr="009C3F0C">
        <w:t>determining</w:t>
      </w:r>
      <w:r>
        <w:t xml:space="preserve">” here. </w:t>
      </w:r>
    </w:p>
    <w:p w14:paraId="03521E56" w14:textId="77777777" w:rsidR="000B7C81" w:rsidRDefault="000B7C81">
      <w:pPr>
        <w:pStyle w:val="CommentText"/>
      </w:pPr>
    </w:p>
    <w:p w14:paraId="267C13C2" w14:textId="33143114" w:rsidR="000B7C81" w:rsidRDefault="000B7C81">
      <w:pPr>
        <w:pStyle w:val="CommentText"/>
      </w:pPr>
      <w:r>
        <w:t>If we claim, “</w:t>
      </w:r>
      <w:r w:rsidRPr="00150EC1">
        <w:t xml:space="preserve">Within each cancer type, the relative abundance of the mutational signatures were generally evenly distributed across tumor samples, regardless of the </w:t>
      </w:r>
      <w:r w:rsidRPr="00150EC1">
        <w:rPr>
          <w:i/>
        </w:rPr>
        <w:t>KRAS</w:t>
      </w:r>
      <w:r w:rsidRPr="00150EC1">
        <w:t xml:space="preserve"> allele</w:t>
      </w:r>
      <w:r>
        <w:t>,” and “</w:t>
      </w:r>
      <w:r w:rsidRPr="00150EC1">
        <w:t>In general, such probabilities reflected the underlying distribution of signatures, as seen in the similarities between Figures 1c and 1d</w:t>
      </w:r>
      <w:r>
        <w:t>,” then I don’t see how this statement can be true.</w:t>
      </w:r>
    </w:p>
  </w:comment>
  <w:comment w:id="108" w:author="Joshua Cook" w:date="2020-10-13T09:49:00Z" w:initials="JHC">
    <w:p w14:paraId="7D3321DE" w14:textId="045CC82B" w:rsidR="000B7C81" w:rsidRDefault="000B7C81">
      <w:pPr>
        <w:pStyle w:val="CommentText"/>
      </w:pPr>
      <w:r>
        <w:rPr>
          <w:rStyle w:val="CommentReference"/>
        </w:rPr>
        <w:annotationRef/>
      </w:r>
      <w:r>
        <w:t>Reviewer 1 – Q1</w:t>
      </w:r>
    </w:p>
  </w:comment>
  <w:comment w:id="134" w:author="Joshua Cook" w:date="2020-10-16T12:32:00Z" w:initials="JHC">
    <w:p w14:paraId="56B2F2A0" w14:textId="2FA65DFD" w:rsidR="000B7C81" w:rsidRDefault="000B7C81">
      <w:pPr>
        <w:pStyle w:val="CommentText"/>
      </w:pPr>
      <w:r>
        <w:rPr>
          <w:rStyle w:val="CommentReference"/>
        </w:rPr>
        <w:annotationRef/>
      </w:r>
      <w:r>
        <w:t>Reviewer 2 – Q1</w:t>
      </w:r>
    </w:p>
  </w:comment>
  <w:comment w:id="136" w:author="Joshua Cook" w:date="2020-10-16T12:32:00Z" w:initials="JHC">
    <w:p w14:paraId="5526F942" w14:textId="3C192005" w:rsidR="000B7C81" w:rsidRDefault="000B7C81">
      <w:pPr>
        <w:pStyle w:val="CommentText"/>
      </w:pPr>
      <w:r>
        <w:rPr>
          <w:rStyle w:val="CommentReference"/>
        </w:rPr>
        <w:annotationRef/>
      </w:r>
      <w:r>
        <w:t>Reviewer 2 – Q1</w:t>
      </w:r>
    </w:p>
  </w:comment>
  <w:comment w:id="140" w:author="Joshua Cook" w:date="2020-10-05T15:14:00Z" w:initials="JHC">
    <w:p w14:paraId="155CE805" w14:textId="788F0A45" w:rsidR="000B7C81" w:rsidRDefault="000B7C81">
      <w:pPr>
        <w:pStyle w:val="CommentText"/>
      </w:pPr>
      <w:r>
        <w:rPr>
          <w:rStyle w:val="CommentReference"/>
        </w:rPr>
        <w:annotationRef/>
      </w:r>
      <w:r>
        <w:t>Reviewer 2 – Q5</w:t>
      </w:r>
    </w:p>
  </w:comment>
  <w:comment w:id="153" w:author="Joshua Cook" w:date="2020-10-16T12:33:00Z" w:initials="JHC">
    <w:p w14:paraId="2AEE2E7E" w14:textId="73669EDF" w:rsidR="000B7C81" w:rsidRDefault="000B7C81">
      <w:pPr>
        <w:pStyle w:val="CommentText"/>
      </w:pPr>
      <w:r>
        <w:rPr>
          <w:rStyle w:val="CommentReference"/>
        </w:rPr>
        <w:annotationRef/>
      </w:r>
      <w:r>
        <w:t>Reviewer 2 – Q6</w:t>
      </w:r>
    </w:p>
  </w:comment>
  <w:comment w:id="165" w:author="Giorgio Melloni" w:date="2020-10-22T17:49:00Z" w:initials="GM">
    <w:p w14:paraId="664C8198" w14:textId="43BFC531" w:rsidR="000B7C81" w:rsidRDefault="000B7C81">
      <w:pPr>
        <w:pStyle w:val="CommentText"/>
      </w:pPr>
      <w:r>
        <w:rPr>
          <w:rStyle w:val="CommentReference"/>
        </w:rPr>
        <w:annotationRef/>
      </w:r>
      <w:r>
        <w:t xml:space="preserve">I believe I am </w:t>
      </w:r>
      <w:proofErr w:type="spellStart"/>
      <w:r>
        <w:t>delvering</w:t>
      </w:r>
      <w:proofErr w:type="spellEnd"/>
      <w:r>
        <w:t xml:space="preserve"> the same message but adding the results on G12. Let me know what you think</w:t>
      </w:r>
    </w:p>
  </w:comment>
  <w:comment w:id="166" w:author="Joshua Cook" w:date="2020-10-27T07:36:00Z" w:initials="JHC">
    <w:p w14:paraId="7E066A49" w14:textId="77777777" w:rsidR="000B7C81" w:rsidRDefault="000B7C81">
      <w:pPr>
        <w:pStyle w:val="CommentText"/>
      </w:pPr>
      <w:r>
        <w:rPr>
          <w:rStyle w:val="CommentReference"/>
        </w:rPr>
        <w:annotationRef/>
      </w:r>
      <w:r>
        <w:t xml:space="preserve">Changed to the following: </w:t>
      </w:r>
    </w:p>
    <w:p w14:paraId="7ACBA6BE" w14:textId="77777777" w:rsidR="000B7C81" w:rsidRDefault="000B7C81">
      <w:pPr>
        <w:pStyle w:val="CommentText"/>
      </w:pPr>
      <w:r>
        <w:t xml:space="preserve">“Overall, the correlations between the observed and predicted </w:t>
      </w:r>
      <w:r w:rsidRPr="00D33C2A">
        <w:rPr>
          <w:i/>
          <w:iCs/>
        </w:rPr>
        <w:t>KRAS</w:t>
      </w:r>
      <w:r>
        <w:t xml:space="preserve"> </w:t>
      </w:r>
      <w:r>
        <w:rPr>
          <w:rStyle w:val="CommentReference"/>
        </w:rPr>
        <w:annotationRef/>
      </w:r>
      <w:r>
        <w:t xml:space="preserve">allele frequencies for each cancer ranged from 0.4 to 0.6 (or 0.7-0.9 when restricted to just G12 alleles), though most alleles were predicted to occur at significantly different frequencies than observed in the cancer. The relatively high correlations indicate that the frequencies of the </w:t>
      </w:r>
      <w:r>
        <w:rPr>
          <w:i/>
        </w:rPr>
        <w:t>KRAS</w:t>
      </w:r>
      <w:r>
        <w:t xml:space="preserve"> alleles were generally well estimated. However, the significant distinctions between observed and predicted frequencies suggest that the allelic distributions of </w:t>
      </w:r>
      <w:r w:rsidRPr="00C464FC">
        <w:rPr>
          <w:i/>
          <w:iCs/>
        </w:rPr>
        <w:t>KRAS</w:t>
      </w:r>
      <w:r>
        <w:t xml:space="preserve"> were not strictly determined by the prevalence of their respective causative single nucleotide substitutions</w:t>
      </w:r>
      <w:r>
        <w:rPr>
          <w:rStyle w:val="CommentReference"/>
        </w:rPr>
        <w:annotationRef/>
      </w:r>
      <w:r>
        <w:rPr>
          <w:rStyle w:val="CommentReference"/>
        </w:rPr>
        <w:annotationRef/>
      </w:r>
      <w:r>
        <w:t>”</w:t>
      </w:r>
    </w:p>
    <w:p w14:paraId="41076C43" w14:textId="6CFD20DE" w:rsidR="000B7C81" w:rsidRDefault="000B7C81">
      <w:pPr>
        <w:pStyle w:val="CommentText"/>
      </w:pPr>
      <w:r>
        <w:t>It would be overextending to claim we are measuring allelic fitness. Also, your changes drop the part about the observed and predicted frequencies being different, though this is an important point.</w:t>
      </w:r>
    </w:p>
  </w:comment>
  <w:comment w:id="223" w:author="Joshua Cook" w:date="2020-10-16T12:35:00Z" w:initials="JHC">
    <w:p w14:paraId="7BB0E4B6" w14:textId="174648F1" w:rsidR="000B7C81" w:rsidRDefault="000B7C81">
      <w:pPr>
        <w:pStyle w:val="CommentText"/>
      </w:pPr>
      <w:r>
        <w:rPr>
          <w:rStyle w:val="CommentReference"/>
        </w:rPr>
        <w:annotationRef/>
      </w:r>
      <w:r>
        <w:t>Removed because it doesn’t seem to fit anywhere.</w:t>
      </w:r>
    </w:p>
  </w:comment>
  <w:comment w:id="228" w:author="Joshua Cook" w:date="2020-10-15T15:25:00Z" w:initials="JHC">
    <w:p w14:paraId="15466EC4" w14:textId="4629CC46" w:rsidR="000B7C81" w:rsidRDefault="000B7C81">
      <w:pPr>
        <w:pStyle w:val="CommentText"/>
      </w:pPr>
      <w:r>
        <w:rPr>
          <w:rStyle w:val="CommentReference"/>
        </w:rPr>
        <w:annotationRef/>
      </w:r>
      <w:r>
        <w:t>Reviewer 1 – Q1 &amp; 2</w:t>
      </w:r>
    </w:p>
  </w:comment>
  <w:comment w:id="239" w:author="Giorgio Melloni" w:date="2020-10-22T15:39:00Z" w:initials="GM">
    <w:p w14:paraId="4837F098" w14:textId="385BDD65" w:rsidR="000B7C81" w:rsidRDefault="000B7C81">
      <w:pPr>
        <w:pStyle w:val="CommentText"/>
      </w:pPr>
      <w:r>
        <w:rPr>
          <w:rStyle w:val="CommentReference"/>
        </w:rPr>
        <w:annotationRef/>
      </w:r>
      <w:r>
        <w:t>What does per-tumor-sample mean? Isn’t per-tumor or per-sample the same thing?</w:t>
      </w:r>
    </w:p>
  </w:comment>
  <w:comment w:id="240" w:author="Joshua Cook" w:date="2020-10-27T07:39:00Z" w:initials="JHC">
    <w:p w14:paraId="4264888A" w14:textId="795C0946" w:rsidR="000B7C81" w:rsidRDefault="000B7C81">
      <w:pPr>
        <w:pStyle w:val="CommentText"/>
      </w:pPr>
      <w:r>
        <w:rPr>
          <w:rStyle w:val="CommentReference"/>
        </w:rPr>
        <w:annotationRef/>
      </w:r>
      <w:r>
        <w:t>It means that the analysis was done on each tumor sample, as opposed to on the population level (as in Fig. 2a). “per tumor” could be interpreted as “per tumor type” and “per sample” is less specific than “per tumor sample”.</w:t>
      </w:r>
    </w:p>
  </w:comment>
  <w:comment w:id="298" w:author="Giorgio Melloni" w:date="2020-10-22T15:55:00Z" w:initials="GM">
    <w:p w14:paraId="589F2E98" w14:textId="6ED851E6" w:rsidR="000B7C81" w:rsidRDefault="000B7C81">
      <w:pPr>
        <w:pStyle w:val="CommentText"/>
      </w:pPr>
      <w:r>
        <w:rPr>
          <w:rStyle w:val="CommentReference"/>
        </w:rPr>
        <w:annotationRef/>
      </w:r>
      <w:r>
        <w:t xml:space="preserve">Why not mentioning the boxplots that show that it is true that is </w:t>
      </w:r>
      <w:proofErr w:type="spellStart"/>
      <w:r>
        <w:t>aspecific</w:t>
      </w:r>
      <w:proofErr w:type="spellEnd"/>
      <w:r>
        <w:t xml:space="preserve"> but the levels of signature 4 in V/A/C are higher than D and WT?</w:t>
      </w:r>
    </w:p>
  </w:comment>
  <w:comment w:id="299" w:author="Joshua Cook" w:date="2020-10-26T16:37:00Z" w:initials="JHC">
    <w:p w14:paraId="3DC471CC" w14:textId="4765B76B" w:rsidR="000B7C81" w:rsidRDefault="000B7C81">
      <w:pPr>
        <w:pStyle w:val="CommentText"/>
      </w:pPr>
      <w:r>
        <w:rPr>
          <w:rStyle w:val="CommentReference"/>
        </w:rPr>
        <w:annotationRef/>
      </w:r>
      <w:r>
        <w:t xml:space="preserve">Because this is already mentioned a few paragraphs before: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Pr="009C3F0C">
        <w:t>1</w:t>
      </w:r>
      <w:r>
        <w:t>d, Supplementary Fig. 3b).”</w:t>
      </w:r>
    </w:p>
  </w:comment>
  <w:comment w:id="416" w:author="Joshua Cook" w:date="2020-10-16T09:09:00Z" w:initials="JHC">
    <w:p w14:paraId="5D75FEB7" w14:textId="3FA03B4E" w:rsidR="000B7C81" w:rsidRDefault="000B7C81">
      <w:pPr>
        <w:pStyle w:val="CommentText"/>
      </w:pPr>
      <w:r>
        <w:rPr>
          <w:rStyle w:val="CommentReference"/>
        </w:rPr>
        <w:annotationRef/>
      </w:r>
      <w:r>
        <w:t>Reviewer 2 – Q1 (clarify methods)</w:t>
      </w:r>
    </w:p>
  </w:comment>
  <w:comment w:id="440" w:author="Joshua Cook" w:date="2020-10-15T15:17:00Z" w:initials="JHC">
    <w:p w14:paraId="0D53D612" w14:textId="33E41AF9" w:rsidR="000B7C81" w:rsidRDefault="000B7C81">
      <w:pPr>
        <w:pStyle w:val="CommentText"/>
      </w:pPr>
      <w:r>
        <w:rPr>
          <w:rStyle w:val="CommentReference"/>
        </w:rPr>
        <w:annotationRef/>
      </w:r>
      <w:r>
        <w:t>Reviewer 2 – Q2</w:t>
      </w:r>
    </w:p>
  </w:comment>
  <w:comment w:id="451" w:author="Joshua Cook" w:date="2020-10-15T15:18:00Z" w:initials="JHC">
    <w:p w14:paraId="50EBA19E" w14:textId="75B8BA4F" w:rsidR="000B7C81" w:rsidRDefault="000B7C81">
      <w:pPr>
        <w:pStyle w:val="CommentText"/>
      </w:pPr>
      <w:r>
        <w:rPr>
          <w:rStyle w:val="CommentReference"/>
        </w:rPr>
        <w:annotationRef/>
      </w:r>
      <w:r>
        <w:t>Reviewer 2 – Q8</w:t>
      </w:r>
    </w:p>
  </w:comment>
  <w:comment w:id="462" w:author="Joshua Cook" w:date="2020-10-15T15:19:00Z" w:initials="JHC">
    <w:p w14:paraId="36C88983" w14:textId="44899A1F" w:rsidR="000B7C81" w:rsidRDefault="000B7C81">
      <w:pPr>
        <w:pStyle w:val="CommentText"/>
      </w:pPr>
      <w:r>
        <w:rPr>
          <w:rStyle w:val="CommentReference"/>
        </w:rPr>
        <w:annotationRef/>
      </w:r>
      <w:r>
        <w:rPr>
          <w:rStyle w:val="CommentReference"/>
        </w:rPr>
        <w:annotationRef/>
      </w:r>
      <w:r>
        <w:t>Reviewer 2 – Q7</w:t>
      </w:r>
    </w:p>
  </w:comment>
  <w:comment w:id="465" w:author="Joshua Cook" w:date="2020-10-15T15:19:00Z" w:initials="JHC">
    <w:p w14:paraId="563861A9" w14:textId="27050980" w:rsidR="000B7C81" w:rsidRDefault="000B7C81">
      <w:pPr>
        <w:pStyle w:val="CommentText"/>
      </w:pPr>
      <w:r>
        <w:rPr>
          <w:rStyle w:val="CommentReference"/>
        </w:rPr>
        <w:annotationRef/>
      </w:r>
      <w:r>
        <w:t>Reviewer 2 – Q8</w:t>
      </w:r>
    </w:p>
  </w:comment>
  <w:comment w:id="470" w:author="Giorgio Melloni" w:date="2020-10-22T17:38:00Z" w:initials="GM">
    <w:p w14:paraId="06EAAF01" w14:textId="5E1258D5" w:rsidR="000B7C81" w:rsidRDefault="000B7C81">
      <w:pPr>
        <w:pStyle w:val="CommentText"/>
      </w:pPr>
      <w:r>
        <w:rPr>
          <w:rStyle w:val="CommentReference"/>
        </w:rPr>
        <w:annotationRef/>
      </w:r>
      <w:r>
        <w:t>I would personally mention that the mutual exclusivity with BRAF is also reflected in PIK3CA E545K commutating with several KRAS alleles but PIK3CA H1047R only commutating with BRAF (the two most common PIK3CA mutation hotspots)</w:t>
      </w:r>
    </w:p>
  </w:comment>
  <w:comment w:id="471" w:author="Joshua Cook" w:date="2020-10-26T16:42:00Z" w:initials="JHC">
    <w:p w14:paraId="7DF0F57F" w14:textId="6E018690" w:rsidR="000B7C81" w:rsidRDefault="000B7C81" w:rsidP="001C3377">
      <w:pPr>
        <w:pStyle w:val="CommentText"/>
      </w:pPr>
      <w:r>
        <w:rPr>
          <w:rStyle w:val="CommentReference"/>
        </w:rPr>
        <w:annotationRef/>
      </w:r>
      <w:r>
        <w:t xml:space="preserve">From your  </w:t>
      </w:r>
      <w:proofErr w:type="spellStart"/>
      <w:r>
        <w:t>UpSet</w:t>
      </w:r>
      <w:proofErr w:type="spellEnd"/>
      <w:r>
        <w:t xml:space="preserve"> plot, H1047R also has increased comutation with KRAS G13D and there are a lot of comutation events with other alleles. Also, there are no reduced comutation interactions between BRAF and PIK3CA.</w:t>
      </w:r>
      <w:r w:rsidR="001C3377">
        <w:t xml:space="preserve"> BRAF V600E has many comutation interactions with all of the top PIK3CA mutations. </w:t>
      </w:r>
    </w:p>
  </w:comment>
  <w:comment w:id="490" w:author="Joshua Cook" w:date="2020-10-15T15:20:00Z" w:initials="JHC">
    <w:p w14:paraId="1FEDA417" w14:textId="18331A53" w:rsidR="000B7C81" w:rsidRDefault="000B7C81">
      <w:pPr>
        <w:pStyle w:val="CommentText"/>
      </w:pPr>
      <w:r>
        <w:rPr>
          <w:rStyle w:val="CommentReference"/>
        </w:rPr>
        <w:annotationRef/>
      </w:r>
      <w:r>
        <w:t>Reviewer 2 – Q8</w:t>
      </w:r>
    </w:p>
  </w:comment>
  <w:comment w:id="516" w:author="Joshua Cook" w:date="2020-10-15T15:20:00Z" w:initials="JHC">
    <w:p w14:paraId="0C48FC07" w14:textId="77777777" w:rsidR="000B7C81" w:rsidRDefault="000B7C81" w:rsidP="00316500">
      <w:pPr>
        <w:pStyle w:val="CommentText"/>
      </w:pPr>
      <w:r>
        <w:rPr>
          <w:rStyle w:val="CommentReference"/>
        </w:rPr>
        <w:annotationRef/>
      </w:r>
      <w:r>
        <w:t>Reviewer 2 – Q9</w:t>
      </w:r>
    </w:p>
  </w:comment>
  <w:comment w:id="525" w:author="Joshua Cook" w:date="2020-10-15T15:20:00Z" w:initials="JHC">
    <w:p w14:paraId="67787530" w14:textId="0BE55D99" w:rsidR="000B7C81" w:rsidRDefault="000B7C81">
      <w:pPr>
        <w:pStyle w:val="CommentText"/>
      </w:pPr>
      <w:r>
        <w:rPr>
          <w:rStyle w:val="CommentReference"/>
        </w:rPr>
        <w:annotationRef/>
      </w:r>
      <w:r>
        <w:t>Reviewer 2 – Q7</w:t>
      </w:r>
    </w:p>
  </w:comment>
  <w:comment w:id="534" w:author="Giorgio Melloni" w:date="2020-10-22T17:55:00Z" w:initials="GM">
    <w:p w14:paraId="600A7758" w14:textId="6D464C49" w:rsidR="000B7C81" w:rsidRDefault="000B7C81">
      <w:pPr>
        <w:pStyle w:val="CommentText"/>
      </w:pPr>
      <w:r>
        <w:rPr>
          <w:rStyle w:val="CommentReference"/>
        </w:rPr>
        <w:annotationRef/>
      </w:r>
      <w:r>
        <w:t>Confusing. Is it commutating or not?</w:t>
      </w:r>
    </w:p>
  </w:comment>
  <w:comment w:id="535" w:author="Joshua Cook" w:date="2020-10-26T16:46:00Z" w:initials="JHC">
    <w:p w14:paraId="2D781D3F" w14:textId="27AB46A0" w:rsidR="000B7C81" w:rsidRDefault="000B7C81">
      <w:pPr>
        <w:pStyle w:val="CommentText"/>
      </w:pPr>
      <w:r>
        <w:rPr>
          <w:rStyle w:val="CommentReference"/>
        </w:rPr>
        <w:annotationRef/>
      </w:r>
      <w:r>
        <w:t>Reduced comutation.</w:t>
      </w:r>
    </w:p>
  </w:comment>
  <w:comment w:id="536" w:author="Joshua Cook" w:date="2020-10-15T15:21:00Z" w:initials="JHC">
    <w:p w14:paraId="02843489" w14:textId="436F38D5" w:rsidR="000B7C81" w:rsidRDefault="000B7C81">
      <w:pPr>
        <w:pStyle w:val="CommentText"/>
      </w:pPr>
      <w:r>
        <w:rPr>
          <w:rStyle w:val="CommentReference"/>
        </w:rPr>
        <w:annotationRef/>
      </w:r>
      <w:r>
        <w:t>Reviewer 2 – Q8</w:t>
      </w:r>
    </w:p>
  </w:comment>
  <w:comment w:id="553" w:author="Joshua Cook" w:date="2020-10-16T09:15:00Z" w:initials="JHC">
    <w:p w14:paraId="590DD142" w14:textId="56102EBA" w:rsidR="000B7C81" w:rsidRDefault="000B7C81">
      <w:pPr>
        <w:pStyle w:val="CommentText"/>
      </w:pPr>
      <w:r>
        <w:rPr>
          <w:rStyle w:val="CommentReference"/>
        </w:rPr>
        <w:annotationRef/>
      </w:r>
      <w:r>
        <w:t>Reviewer 2 – Q1 (clarify methods)</w:t>
      </w:r>
    </w:p>
  </w:comment>
  <w:comment w:id="575" w:author="Joshua Cook" w:date="2020-10-15T15:21:00Z" w:initials="JHC">
    <w:p w14:paraId="265F92CB" w14:textId="7F8BF199" w:rsidR="000B7C81" w:rsidRDefault="000B7C81">
      <w:pPr>
        <w:pStyle w:val="CommentText"/>
      </w:pPr>
      <w:r>
        <w:rPr>
          <w:rStyle w:val="CommentReference"/>
        </w:rPr>
        <w:annotationRef/>
      </w:r>
      <w:r>
        <w:t>Reviewer 2 – Q8</w:t>
      </w:r>
    </w:p>
  </w:comment>
  <w:comment w:id="588" w:author="Joshua Cook" w:date="2020-10-15T15:21:00Z" w:initials="JHC">
    <w:p w14:paraId="36C0764A" w14:textId="1E146820" w:rsidR="000B7C81" w:rsidRDefault="000B7C81">
      <w:pPr>
        <w:pStyle w:val="CommentText"/>
      </w:pPr>
      <w:r>
        <w:rPr>
          <w:rStyle w:val="CommentReference"/>
        </w:rPr>
        <w:annotationRef/>
      </w:r>
      <w:r>
        <w:t>Reviewer 2 – Q8</w:t>
      </w:r>
    </w:p>
  </w:comment>
  <w:comment w:id="595" w:author="Giorgio Melloni" w:date="2020-10-22T17:59:00Z" w:initials="GM">
    <w:p w14:paraId="3CE974F8" w14:textId="4A6AB974" w:rsidR="000B7C81" w:rsidRDefault="000B7C81">
      <w:pPr>
        <w:pStyle w:val="CommentText"/>
      </w:pPr>
      <w:r>
        <w:rPr>
          <w:rStyle w:val="CommentReference"/>
        </w:rPr>
        <w:annotationRef/>
      </w:r>
      <w:r>
        <w:t>What does this new section of the Discussion respond to?</w:t>
      </w:r>
    </w:p>
  </w:comment>
  <w:comment w:id="596" w:author="Joshua Cook" w:date="2020-10-27T07:57:00Z" w:initials="JHC">
    <w:p w14:paraId="36340DB9" w14:textId="00CDDD04" w:rsidR="001C3377" w:rsidRDefault="001C3377">
      <w:pPr>
        <w:pStyle w:val="CommentText"/>
      </w:pPr>
      <w:r>
        <w:rPr>
          <w:rStyle w:val="CommentReference"/>
        </w:rPr>
        <w:annotationRef/>
      </w:r>
      <w:r>
        <w:t>Reviewer 1 – Q9</w:t>
      </w:r>
    </w:p>
  </w:comment>
  <w:comment w:id="659" w:author="Joshua Cook" w:date="2020-10-15T15:36:00Z" w:initials="JHC">
    <w:p w14:paraId="3308035A" w14:textId="1D8470A0" w:rsidR="000B7C81" w:rsidRDefault="000B7C81">
      <w:pPr>
        <w:pStyle w:val="CommentText"/>
      </w:pPr>
      <w:r>
        <w:rPr>
          <w:rStyle w:val="CommentReference"/>
        </w:rPr>
        <w:annotationRef/>
      </w:r>
      <w:r>
        <w:t>Reviewer 1 – Q1</w:t>
      </w:r>
    </w:p>
  </w:comment>
  <w:comment w:id="664" w:author="Joshua Cook" w:date="2020-10-15T15:36:00Z" w:initials="JHC">
    <w:p w14:paraId="01D557AD" w14:textId="6DF6E04E" w:rsidR="000B7C81" w:rsidRDefault="000B7C81">
      <w:pPr>
        <w:pStyle w:val="CommentText"/>
      </w:pPr>
      <w:r>
        <w:rPr>
          <w:rStyle w:val="CommentReference"/>
        </w:rPr>
        <w:annotationRef/>
      </w:r>
      <w:r>
        <w:t>Modified for Reviewer 1 – Q3</w:t>
      </w:r>
    </w:p>
  </w:comment>
  <w:comment w:id="708" w:author="Joshua Cook" w:date="2020-10-15T15:36:00Z" w:initials="JHC">
    <w:p w14:paraId="2DBBEB35" w14:textId="7D4A003F" w:rsidR="000B7C81" w:rsidRDefault="000B7C81">
      <w:pPr>
        <w:pStyle w:val="CommentText"/>
      </w:pPr>
      <w:r>
        <w:rPr>
          <w:rStyle w:val="CommentReference"/>
        </w:rPr>
        <w:annotationRef/>
      </w:r>
      <w:r>
        <w:t>Reviewer 1 – Q1</w:t>
      </w:r>
    </w:p>
  </w:comment>
  <w:comment w:id="729" w:author="Giorgio Melloni" w:date="2020-10-22T18:03:00Z" w:initials="GM">
    <w:p w14:paraId="0A657A6B" w14:textId="42B3BE86" w:rsidR="000B7C81" w:rsidRDefault="000B7C81">
      <w:pPr>
        <w:pStyle w:val="CommentText"/>
      </w:pPr>
      <w:r>
        <w:rPr>
          <w:rStyle w:val="CommentReference"/>
        </w:rPr>
        <w:annotationRef/>
      </w:r>
      <w:r>
        <w:t>Who ask for this?</w:t>
      </w:r>
    </w:p>
  </w:comment>
  <w:comment w:id="730" w:author="Joshua Cook" w:date="2020-10-26T16:47:00Z" w:initials="JHC">
    <w:p w14:paraId="41426643" w14:textId="2EB727FB" w:rsidR="000B7C81" w:rsidRDefault="000B7C81">
      <w:pPr>
        <w:pStyle w:val="CommentText"/>
      </w:pPr>
      <w:r>
        <w:rPr>
          <w:rStyle w:val="CommentReference"/>
        </w:rPr>
        <w:annotationRef/>
      </w:r>
      <w:r w:rsidR="000E4FCD">
        <w:rPr>
          <w:rStyle w:val="CommentReference"/>
        </w:rPr>
        <w:annotationRef/>
      </w:r>
      <w:r w:rsidR="000E4FCD">
        <w:t>Reviewer 2 – Q1</w:t>
      </w:r>
    </w:p>
  </w:comment>
  <w:comment w:id="736" w:author="Joshua Cook" w:date="2020-10-16T14:44:00Z" w:initials="JHC">
    <w:p w14:paraId="4FBDF986" w14:textId="082586A1" w:rsidR="000B7C81" w:rsidRDefault="000B7C81">
      <w:pPr>
        <w:pStyle w:val="CommentText"/>
      </w:pPr>
      <w:r>
        <w:rPr>
          <w:rStyle w:val="CommentReference"/>
        </w:rPr>
        <w:annotationRef/>
      </w:r>
      <w:r>
        <w:t>Reviewer 2 – Q1</w:t>
      </w:r>
    </w:p>
  </w:comment>
  <w:comment w:id="744" w:author="Joshua Cook" w:date="2020-10-16T14:44:00Z" w:initials="JHC">
    <w:p w14:paraId="10590A8C" w14:textId="77777777" w:rsidR="000B7C81" w:rsidRDefault="000B7C81" w:rsidP="006A1AAC">
      <w:pPr>
        <w:pStyle w:val="CommentText"/>
      </w:pPr>
      <w:r>
        <w:rPr>
          <w:rStyle w:val="CommentReference"/>
        </w:rPr>
        <w:annotationRef/>
      </w:r>
      <w:r>
        <w:t>Reviewer 2 – Q1</w:t>
      </w:r>
    </w:p>
  </w:comment>
  <w:comment w:id="751" w:author="Joshua Cook" w:date="2020-10-26T16:47:00Z" w:initials="JHC">
    <w:p w14:paraId="281CA54A" w14:textId="6A0E8C9E" w:rsidR="000B7C81" w:rsidRDefault="000B7C81">
      <w:pPr>
        <w:pStyle w:val="CommentText"/>
      </w:pPr>
      <w:r>
        <w:rPr>
          <w:rStyle w:val="CommentReference"/>
        </w:rPr>
        <w:annotationRef/>
      </w:r>
      <w:r>
        <w:t>This would be an incorrect statement. Any gene in at least of these sets of genes would be included.</w:t>
      </w:r>
    </w:p>
  </w:comment>
  <w:comment w:id="771" w:author="Joshua Cook" w:date="2020-10-27T08:01:00Z" w:initials="JHC">
    <w:p w14:paraId="12014C5A" w14:textId="0AD2C6EB" w:rsidR="000E4FCD" w:rsidRDefault="000E4FCD">
      <w:pPr>
        <w:pStyle w:val="CommentText"/>
      </w:pPr>
      <w:r>
        <w:rPr>
          <w:rStyle w:val="CommentReference"/>
        </w:rPr>
        <w:annotationRef/>
      </w:r>
      <w:r>
        <w:t>Should be “this criterium” – corresponds to the FDR cut-off</w:t>
      </w:r>
    </w:p>
  </w:comment>
  <w:comment w:id="747" w:author="Joshua Cook" w:date="2020-10-16T09:32:00Z" w:initials="JHC">
    <w:p w14:paraId="5CDDC1F6" w14:textId="6B3BB457" w:rsidR="000B7C81" w:rsidRDefault="000B7C81">
      <w:pPr>
        <w:pStyle w:val="CommentText"/>
      </w:pPr>
      <w:r>
        <w:rPr>
          <w:rStyle w:val="CommentReference"/>
        </w:rPr>
        <w:annotationRef/>
      </w:r>
      <w:r>
        <w:t>Reviewer 2 – Q1</w:t>
      </w:r>
    </w:p>
  </w:comment>
  <w:comment w:id="781" w:author="Joshua Cook" w:date="2020-10-16T09:34:00Z" w:initials="JHC">
    <w:p w14:paraId="68A99183" w14:textId="5ECB127D" w:rsidR="000B7C81" w:rsidRDefault="000B7C81">
      <w:pPr>
        <w:pStyle w:val="CommentText"/>
      </w:pPr>
      <w:r>
        <w:rPr>
          <w:rStyle w:val="CommentReference"/>
        </w:rPr>
        <w:annotationRef/>
      </w:r>
      <w:r>
        <w:t>Reviewer 2 – Q1</w:t>
      </w:r>
    </w:p>
  </w:comment>
  <w:comment w:id="793" w:author="Joshua Cook" w:date="2020-10-16T09:41:00Z" w:initials="JHC">
    <w:p w14:paraId="22940002" w14:textId="12EF7BD9" w:rsidR="000B7C81" w:rsidRDefault="000B7C81">
      <w:pPr>
        <w:pStyle w:val="CommentText"/>
      </w:pPr>
      <w:r>
        <w:rPr>
          <w:rStyle w:val="CommentReference"/>
        </w:rPr>
        <w:annotationRef/>
      </w:r>
      <w:r>
        <w:t>Reviewer 2 – Q1</w:t>
      </w:r>
    </w:p>
  </w:comment>
  <w:comment w:id="815" w:author="Giorgio Melloni" w:date="2020-10-22T18:08:00Z" w:initials="GM">
    <w:p w14:paraId="6048A3F0" w14:textId="79901FF5" w:rsidR="000B7C81" w:rsidRDefault="000B7C81">
      <w:pPr>
        <w:pStyle w:val="CommentText"/>
      </w:pPr>
      <w:r>
        <w:rPr>
          <w:rStyle w:val="CommentReference"/>
        </w:rPr>
        <w:annotationRef/>
      </w:r>
      <w:r>
        <w:t>Is 95% CI around the mean? I am not sure if you mention it</w:t>
      </w:r>
    </w:p>
  </w:comment>
  <w:comment w:id="816" w:author="Joshua Cook" w:date="2020-10-27T08:03:00Z" w:initials="JHC">
    <w:p w14:paraId="666115CD" w14:textId="418D86FB" w:rsidR="000E4FCD" w:rsidRDefault="000E4FCD">
      <w:pPr>
        <w:pStyle w:val="CommentText"/>
      </w:pPr>
      <w:r>
        <w:rPr>
          <w:rStyle w:val="CommentReference"/>
        </w:rPr>
        <w:annotationRef/>
      </w:r>
      <w:r>
        <w:t>Added</w:t>
      </w:r>
    </w:p>
  </w:comment>
  <w:comment w:id="862" w:author="Joshua Cook" w:date="2020-10-15T15:30:00Z" w:initials="JHC">
    <w:p w14:paraId="6DD631BC" w14:textId="003EFFFC" w:rsidR="000B7C81" w:rsidRDefault="000B7C81">
      <w:pPr>
        <w:pStyle w:val="CommentText"/>
      </w:pPr>
      <w:r>
        <w:rPr>
          <w:rStyle w:val="CommentReference"/>
        </w:rPr>
        <w:annotationRef/>
      </w:r>
      <w:r>
        <w:t>Reviewer 2 – Q7</w:t>
      </w:r>
    </w:p>
  </w:comment>
  <w:comment w:id="865" w:author="Joshua Cook" w:date="2020-10-16T09:42:00Z" w:initials="JHC">
    <w:p w14:paraId="585F81C0" w14:textId="57B47C4B" w:rsidR="000B7C81" w:rsidRDefault="000B7C81">
      <w:pPr>
        <w:pStyle w:val="CommentText"/>
      </w:pPr>
      <w:r>
        <w:rPr>
          <w:rStyle w:val="CommentReference"/>
        </w:rPr>
        <w:annotationRef/>
      </w:r>
      <w:r>
        <w:t>Reviewer 2 – Q1</w:t>
      </w:r>
    </w:p>
  </w:comment>
  <w:comment w:id="867" w:author="Joshua Cook" w:date="2020-10-16T09:43:00Z" w:initials="JHC">
    <w:p w14:paraId="1378E14E" w14:textId="5576C1B4" w:rsidR="000B7C81" w:rsidRDefault="000B7C81">
      <w:pPr>
        <w:pStyle w:val="CommentText"/>
      </w:pPr>
      <w:r>
        <w:rPr>
          <w:rStyle w:val="CommentReference"/>
        </w:rPr>
        <w:annotationRef/>
      </w:r>
      <w:r>
        <w:t>Reviewer 2- Q1</w:t>
      </w:r>
    </w:p>
  </w:comment>
  <w:comment w:id="879" w:author="Joshua Cook" w:date="2020-10-16T09:44:00Z" w:initials="JHC">
    <w:p w14:paraId="45DD348F" w14:textId="77AC5804" w:rsidR="000B7C81" w:rsidRDefault="000B7C81">
      <w:pPr>
        <w:pStyle w:val="CommentText"/>
      </w:pPr>
      <w:r>
        <w:rPr>
          <w:rStyle w:val="CommentReference"/>
        </w:rPr>
        <w:annotationRef/>
      </w:r>
      <w:r>
        <w:rPr>
          <w:rStyle w:val="CommentReference"/>
        </w:rPr>
        <w:annotationRef/>
      </w:r>
      <w:r>
        <w:t>Reviewer 1 – Q1</w:t>
      </w:r>
    </w:p>
  </w:comment>
  <w:comment w:id="927" w:author="Giorgio Melloni" w:date="2020-10-22T18:11:00Z" w:initials="GM">
    <w:p w14:paraId="63654F94" w14:textId="3D03D635" w:rsidR="000B7C81" w:rsidRDefault="000B7C81">
      <w:pPr>
        <w:pStyle w:val="CommentText"/>
      </w:pPr>
      <w:r>
        <w:rPr>
          <w:rStyle w:val="CommentReference"/>
        </w:rPr>
        <w:annotationRef/>
      </w:r>
      <w:r>
        <w:t>Do we have a cutoff for the signature levels?</w:t>
      </w:r>
    </w:p>
  </w:comment>
  <w:comment w:id="928" w:author="Joshua Cook" w:date="2020-10-27T08:03:00Z" w:initials="JHC">
    <w:p w14:paraId="6D802A91" w14:textId="314DBB66" w:rsidR="000E4FCD" w:rsidRDefault="000E4FCD">
      <w:pPr>
        <w:pStyle w:val="CommentText"/>
      </w:pPr>
      <w:r>
        <w:rPr>
          <w:rStyle w:val="CommentReference"/>
        </w:rPr>
        <w:annotationRef/>
      </w:r>
      <w:r>
        <w:t>No, just really low ones were removed.</w:t>
      </w:r>
    </w:p>
  </w:comment>
  <w:comment w:id="934" w:author="Joshua Cook" w:date="2020-10-16T09:44:00Z" w:initials="JHC">
    <w:p w14:paraId="506E9C42" w14:textId="081C561C" w:rsidR="000B7C81" w:rsidRDefault="000B7C81">
      <w:pPr>
        <w:pStyle w:val="CommentText"/>
      </w:pPr>
      <w:r>
        <w:rPr>
          <w:rStyle w:val="CommentReference"/>
        </w:rPr>
        <w:annotationRef/>
      </w:r>
      <w:r>
        <w:t>Reviewer 1 – Q1</w:t>
      </w:r>
    </w:p>
  </w:comment>
  <w:comment w:id="966" w:author="Joshua Cook" w:date="2020-10-16T09:45:00Z" w:initials="JHC">
    <w:p w14:paraId="3887E243" w14:textId="12EC5183" w:rsidR="000B7C81" w:rsidRDefault="000B7C81">
      <w:pPr>
        <w:pStyle w:val="CommentText"/>
      </w:pPr>
      <w:r>
        <w:rPr>
          <w:rStyle w:val="CommentReference"/>
        </w:rPr>
        <w:annotationRef/>
      </w:r>
      <w:r>
        <w:t>Reviewer 2 – Q1</w:t>
      </w:r>
    </w:p>
  </w:comment>
  <w:comment w:id="969" w:author="Joshua Cook" w:date="2020-10-16T14:53:00Z" w:initials="JHC">
    <w:p w14:paraId="5C99B27C" w14:textId="5610C9A3" w:rsidR="000B7C81" w:rsidRDefault="000B7C81">
      <w:pPr>
        <w:pStyle w:val="CommentText"/>
      </w:pPr>
      <w:r>
        <w:rPr>
          <w:rStyle w:val="CommentReference"/>
        </w:rPr>
        <w:annotationRef/>
      </w:r>
      <w:r>
        <w:t>Reviewer 2 – Q1</w:t>
      </w:r>
    </w:p>
  </w:comment>
  <w:comment w:id="978" w:author="Joshua Cook" w:date="2020-10-16T09:46:00Z" w:initials="JHC">
    <w:p w14:paraId="0EFFD3FA" w14:textId="13498CFC" w:rsidR="000B7C81" w:rsidRDefault="000B7C81">
      <w:pPr>
        <w:pStyle w:val="CommentText"/>
      </w:pPr>
      <w:r>
        <w:rPr>
          <w:rStyle w:val="CommentReference"/>
        </w:rPr>
        <w:annotationRef/>
      </w:r>
      <w:r>
        <w:t>Reviewer 2 – Q2</w:t>
      </w:r>
    </w:p>
  </w:comment>
  <w:comment w:id="1023" w:author="Joshua Cook" w:date="2020-10-15T15:09:00Z" w:initials="JHC">
    <w:p w14:paraId="78D9AE6E" w14:textId="3D0A5325" w:rsidR="000B7C81" w:rsidRDefault="000B7C81">
      <w:pPr>
        <w:pStyle w:val="CommentText"/>
      </w:pPr>
      <w:r>
        <w:rPr>
          <w:rStyle w:val="CommentReference"/>
        </w:rPr>
        <w:annotationRef/>
      </w:r>
      <w:r>
        <w:t>Should I add points of commentary here? For example: “Note that the more common alleles in each cancer tended to have more of their allele-specific interactions found in the non-allele-specific analysis than the less common alleles,”?</w:t>
      </w:r>
    </w:p>
  </w:comment>
  <w:comment w:id="1024" w:author="Giorgio Melloni" w:date="2020-10-22T18:14:00Z" w:initials="GM">
    <w:p w14:paraId="573D8E69" w14:textId="6E6DB6AF" w:rsidR="000B7C81" w:rsidRDefault="000B7C81">
      <w:pPr>
        <w:pStyle w:val="CommentText"/>
      </w:pPr>
      <w:r>
        <w:rPr>
          <w:rStyle w:val="CommentReference"/>
        </w:rPr>
        <w:annotationRef/>
      </w:r>
      <w:r>
        <w:rPr>
          <w:rStyle w:val="CommentReference"/>
        </w:rPr>
        <w:t>It might be a little tautological because the most frequent mutations also compose the largest part of the totality of the KRAS mutations</w:t>
      </w:r>
    </w:p>
  </w:comment>
  <w:comment w:id="1025" w:author="Joshua Cook" w:date="2020-10-27T08:04:00Z" w:initials="JHC">
    <w:p w14:paraId="0E1AFF77" w14:textId="1EB38D65" w:rsidR="000E4FCD" w:rsidRDefault="000E4FCD">
      <w:pPr>
        <w:pStyle w:val="CommentText"/>
      </w:pPr>
      <w:r>
        <w:rPr>
          <w:rStyle w:val="CommentReference"/>
        </w:rPr>
        <w:annotationRef/>
      </w:r>
      <w:r>
        <w:t>That’s the point we want to highlight. The interactions with the less common alleles get diluted</w:t>
      </w:r>
      <w:r w:rsidR="00F3097D">
        <w:t>.</w:t>
      </w:r>
    </w:p>
  </w:comment>
  <w:comment w:id="1037" w:author="Joshua Cook" w:date="2020-10-15T15:31:00Z" w:initials="JHC">
    <w:p w14:paraId="57E47C58" w14:textId="0A0793EC" w:rsidR="000B7C81" w:rsidRDefault="000B7C81">
      <w:pPr>
        <w:pStyle w:val="CommentText"/>
      </w:pPr>
      <w:r>
        <w:rPr>
          <w:rStyle w:val="CommentReference"/>
        </w:rPr>
        <w:annotationRef/>
      </w:r>
      <w:r>
        <w:t>Reviewer 2 – Q7</w:t>
      </w:r>
    </w:p>
  </w:comment>
  <w:comment w:id="1043" w:author="Joshua Cook" w:date="2020-10-15T15:31:00Z" w:initials="JHC">
    <w:p w14:paraId="5FC27D01" w14:textId="68294646" w:rsidR="000B7C81" w:rsidRDefault="000B7C81">
      <w:pPr>
        <w:pStyle w:val="CommentText"/>
      </w:pPr>
      <w:r>
        <w:rPr>
          <w:rStyle w:val="CommentReference"/>
        </w:rPr>
        <w:annotationRef/>
      </w:r>
      <w:r>
        <w:t>Reviewer 2 – Q7</w:t>
      </w:r>
    </w:p>
  </w:comment>
  <w:comment w:id="1052" w:author="Joshua Cook" w:date="2020-10-16T09:47:00Z" w:initials="JHC">
    <w:p w14:paraId="0F945E71" w14:textId="28FCC758" w:rsidR="000B7C81" w:rsidRDefault="000B7C81">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1EF85" w15:done="0"/>
  <w15:commentEx w15:paraId="4A885812" w15:done="0"/>
  <w15:commentEx w15:paraId="59F9A579" w15:done="0"/>
  <w15:commentEx w15:paraId="6583DF09" w15:done="0"/>
  <w15:commentEx w15:paraId="267C13C2" w15:done="0"/>
  <w15:commentEx w15:paraId="7D3321DE" w15:done="0"/>
  <w15:commentEx w15:paraId="56B2F2A0" w15:done="0"/>
  <w15:commentEx w15:paraId="5526F942" w15:done="0"/>
  <w15:commentEx w15:paraId="155CE805" w15:done="0"/>
  <w15:commentEx w15:paraId="2AEE2E7E" w15:done="0"/>
  <w15:commentEx w15:paraId="664C8198" w15:done="0"/>
  <w15:commentEx w15:paraId="41076C43" w15:paraIdParent="664C8198" w15:done="0"/>
  <w15:commentEx w15:paraId="7BB0E4B6" w15:done="0"/>
  <w15:commentEx w15:paraId="15466EC4" w15:done="0"/>
  <w15:commentEx w15:paraId="4837F098" w15:done="0"/>
  <w15:commentEx w15:paraId="4264888A" w15:paraIdParent="4837F098" w15:done="0"/>
  <w15:commentEx w15:paraId="589F2E98" w15:done="0"/>
  <w15:commentEx w15:paraId="3DC471CC" w15:paraIdParent="589F2E98" w15:done="0"/>
  <w15:commentEx w15:paraId="5D75FEB7" w15:done="0"/>
  <w15:commentEx w15:paraId="0D53D612" w15:done="0"/>
  <w15:commentEx w15:paraId="50EBA19E" w15:done="0"/>
  <w15:commentEx w15:paraId="36C88983" w15:done="0"/>
  <w15:commentEx w15:paraId="563861A9" w15:done="0"/>
  <w15:commentEx w15:paraId="06EAAF01" w15:done="0"/>
  <w15:commentEx w15:paraId="7DF0F57F" w15:paraIdParent="06EAAF01" w15:done="0"/>
  <w15:commentEx w15:paraId="1FEDA417" w15:done="0"/>
  <w15:commentEx w15:paraId="0C48FC07" w15:done="0"/>
  <w15:commentEx w15:paraId="67787530" w15:done="0"/>
  <w15:commentEx w15:paraId="600A7758" w15:done="0"/>
  <w15:commentEx w15:paraId="2D781D3F" w15:paraIdParent="600A7758" w15:done="0"/>
  <w15:commentEx w15:paraId="02843489" w15:done="0"/>
  <w15:commentEx w15:paraId="590DD142" w15:done="0"/>
  <w15:commentEx w15:paraId="265F92CB" w15:done="0"/>
  <w15:commentEx w15:paraId="36C0764A" w15:done="0"/>
  <w15:commentEx w15:paraId="3CE974F8" w15:done="0"/>
  <w15:commentEx w15:paraId="36340DB9" w15:paraIdParent="3CE974F8" w15:done="0"/>
  <w15:commentEx w15:paraId="3308035A" w15:done="0"/>
  <w15:commentEx w15:paraId="01D557AD" w15:done="0"/>
  <w15:commentEx w15:paraId="2DBBEB35" w15:done="0"/>
  <w15:commentEx w15:paraId="0A657A6B" w15:done="0"/>
  <w15:commentEx w15:paraId="41426643" w15:paraIdParent="0A657A6B" w15:done="0"/>
  <w15:commentEx w15:paraId="4FBDF986" w15:done="0"/>
  <w15:commentEx w15:paraId="10590A8C" w15:done="0"/>
  <w15:commentEx w15:paraId="281CA54A" w15:done="0"/>
  <w15:commentEx w15:paraId="12014C5A" w15:done="0"/>
  <w15:commentEx w15:paraId="5CDDC1F6" w15:done="0"/>
  <w15:commentEx w15:paraId="68A99183" w15:done="0"/>
  <w15:commentEx w15:paraId="22940002" w15:done="0"/>
  <w15:commentEx w15:paraId="6048A3F0" w15:done="0"/>
  <w15:commentEx w15:paraId="666115CD" w15:paraIdParent="6048A3F0" w15:done="0"/>
  <w15:commentEx w15:paraId="6DD631BC" w15:done="0"/>
  <w15:commentEx w15:paraId="585F81C0" w15:done="0"/>
  <w15:commentEx w15:paraId="1378E14E" w15:done="0"/>
  <w15:commentEx w15:paraId="45DD348F" w15:done="0"/>
  <w15:commentEx w15:paraId="63654F94" w15:done="0"/>
  <w15:commentEx w15:paraId="6D802A91" w15:paraIdParent="63654F94" w15:done="0"/>
  <w15:commentEx w15:paraId="506E9C42" w15:done="0"/>
  <w15:commentEx w15:paraId="3887E243" w15:done="0"/>
  <w15:commentEx w15:paraId="5C99B27C" w15:done="0"/>
  <w15:commentEx w15:paraId="0EFFD3FA" w15:done="0"/>
  <w15:commentEx w15:paraId="78D9AE6E" w15:done="0"/>
  <w15:commentEx w15:paraId="573D8E69" w15:paraIdParent="78D9AE6E" w15:done="0"/>
  <w15:commentEx w15:paraId="0E1AFF77" w15:paraIdParent="78D9AE6E" w15:done="0"/>
  <w15:commentEx w15:paraId="57E47C58"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9F" w16cex:dateUtc="2020-10-05T19:00:00Z"/>
  <w16cex:commentExtensible w16cex:durableId="2325B37D" w16cex:dateUtc="2020-10-05T19:00:00Z"/>
  <w16cex:commentExtensible w16cex:durableId="2325B3D6" w16cex:dateUtc="2020-10-05T19:01:00Z"/>
  <w16cex:commentExtensible w16cex:durableId="2333DE86" w16cex:dateUtc="2020-10-16T12:55:00Z"/>
  <w16cex:commentExtensible w16cex:durableId="23317000" w16cex:dateUtc="2020-10-14T16:39:00Z"/>
  <w16cex:commentExtensible w16cex:durableId="232FF6B4" w16cex:dateUtc="2020-10-13T13:49:00Z"/>
  <w16cex:commentExtensible w16cex:durableId="23341146" w16cex:dateUtc="2020-10-16T16:32:00Z"/>
  <w16cex:commentExtensible w16cex:durableId="2334115C" w16cex:dateUtc="2020-10-16T16:32:00Z"/>
  <w16cex:commentExtensible w16cex:durableId="2325B6D0" w16cex:dateUtc="2020-10-05T19:14:00Z"/>
  <w16cex:commentExtensible w16cex:durableId="233411B1" w16cex:dateUtc="2020-10-16T16:33:00Z"/>
  <w16cex:commentExtensible w16cex:durableId="233C44A3" w16cex:dateUtc="2020-10-22T21:49:00Z"/>
  <w16cex:commentExtensible w16cex:durableId="23424C8C" w16cex:dateUtc="2020-10-27T11:36:00Z"/>
  <w16cex:commentExtensible w16cex:durableId="23341223" w16cex:dateUtc="2020-10-16T16:35:00Z"/>
  <w16cex:commentExtensible w16cex:durableId="2332E864" w16cex:dateUtc="2020-10-15T19:25:00Z"/>
  <w16cex:commentExtensible w16cex:durableId="233C2617" w16cex:dateUtc="2020-10-22T19:39:00Z"/>
  <w16cex:commentExtensible w16cex:durableId="23424D37" w16cex:dateUtc="2020-10-27T11:39:00Z"/>
  <w16cex:commentExtensible w16cex:durableId="233C29DB" w16cex:dateUtc="2020-10-22T19:55:00Z"/>
  <w16cex:commentExtensible w16cex:durableId="234179BB" w16cex:dateUtc="2020-10-26T20:37:00Z"/>
  <w16cex:commentExtensible w16cex:durableId="2333E1C3" w16cex:dateUtc="2020-10-16T13:09:00Z"/>
  <w16cex:commentExtensible w16cex:durableId="2332E68F" w16cex:dateUtc="2020-10-15T19:17: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C4204" w16cex:dateUtc="2020-10-22T21:38:00Z"/>
  <w16cex:commentExtensible w16cex:durableId="23417AE3" w16cex:dateUtc="2020-10-26T20:42: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C462E" w16cex:dateUtc="2020-10-22T21:55:00Z"/>
  <w16cex:commentExtensible w16cex:durableId="23417BCA" w16cex:dateUtc="2020-10-26T20:46: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3C471C" w16cex:dateUtc="2020-10-22T21:59:00Z"/>
  <w16cex:commentExtensible w16cex:durableId="2342516B" w16cex:dateUtc="2020-10-27T11:57:00Z"/>
  <w16cex:commentExtensible w16cex:durableId="2332EAFC" w16cex:dateUtc="2020-10-15T19:36:00Z"/>
  <w16cex:commentExtensible w16cex:durableId="2332EAEB" w16cex:dateUtc="2020-10-15T19:36:00Z"/>
  <w16cex:commentExtensible w16cex:durableId="2332EB12" w16cex:dateUtc="2020-10-15T19:36:00Z"/>
  <w16cex:commentExtensible w16cex:durableId="233C47DE" w16cex:dateUtc="2020-10-22T22:03:00Z"/>
  <w16cex:commentExtensible w16cex:durableId="23417C27" w16cex:dateUtc="2020-10-26T20:47:00Z"/>
  <w16cex:commentExtensible w16cex:durableId="23343043" w16cex:dateUtc="2020-10-16T18:44:00Z"/>
  <w16cex:commentExtensible w16cex:durableId="23343054" w16cex:dateUtc="2020-10-16T18:44:00Z"/>
  <w16cex:commentExtensible w16cex:durableId="23417C3D" w16cex:dateUtc="2020-10-26T20:47:00Z"/>
  <w16cex:commentExtensible w16cex:durableId="23425267" w16cex:dateUtc="2020-10-27T12:01:00Z"/>
  <w16cex:commentExtensible w16cex:durableId="2333E723" w16cex:dateUtc="2020-10-16T13:32:00Z"/>
  <w16cex:commentExtensible w16cex:durableId="2333E7A9" w16cex:dateUtc="2020-10-16T13:34:00Z"/>
  <w16cex:commentExtensible w16cex:durableId="2333E940" w16cex:dateUtc="2020-10-16T13:41:00Z"/>
  <w16cex:commentExtensible w16cex:durableId="233C4936" w16cex:dateUtc="2020-10-22T22:08:00Z"/>
  <w16cex:commentExtensible w16cex:durableId="234252DA" w16cex:dateUtc="2020-10-27T12:03: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C49D8" w16cex:dateUtc="2020-10-22T22:11:00Z"/>
  <w16cex:commentExtensible w16cex:durableId="234252EE" w16cex:dateUtc="2020-10-27T12:03:00Z"/>
  <w16cex:commentExtensible w16cex:durableId="2333EA15" w16cex:dateUtc="2020-10-16T13:44:00Z"/>
  <w16cex:commentExtensible w16cex:durableId="2333EA43" w16cex:dateUtc="2020-10-16T13:45:00Z"/>
  <w16cex:commentExtensible w16cex:durableId="2334325E" w16cex:dateUtc="2020-10-16T18:53:00Z"/>
  <w16cex:commentExtensible w16cex:durableId="2333EA5D" w16cex:dateUtc="2020-10-16T13:46:00Z"/>
  <w16cex:commentExtensible w16cex:durableId="2332E4B1" w16cex:dateUtc="2020-10-15T19:09:00Z"/>
  <w16cex:commentExtensible w16cex:durableId="233C4A6B" w16cex:dateUtc="2020-10-22T22:14:00Z"/>
  <w16cex:commentExtensible w16cex:durableId="2342530E" w16cex:dateUtc="2020-10-27T12:04:00Z"/>
  <w16cex:commentExtensible w16cex:durableId="2332E9DA" w16cex:dateUtc="2020-10-15T19:31: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1EF85" w16cid:durableId="2325B39F"/>
  <w16cid:commentId w16cid:paraId="4A885812" w16cid:durableId="2325B37D"/>
  <w16cid:commentId w16cid:paraId="59F9A579" w16cid:durableId="2325B3D6"/>
  <w16cid:commentId w16cid:paraId="6583DF09" w16cid:durableId="2333DE86"/>
  <w16cid:commentId w16cid:paraId="267C13C2" w16cid:durableId="23317000"/>
  <w16cid:commentId w16cid:paraId="7D3321DE" w16cid:durableId="232FF6B4"/>
  <w16cid:commentId w16cid:paraId="56B2F2A0" w16cid:durableId="23341146"/>
  <w16cid:commentId w16cid:paraId="5526F942" w16cid:durableId="2334115C"/>
  <w16cid:commentId w16cid:paraId="155CE805" w16cid:durableId="2325B6D0"/>
  <w16cid:commentId w16cid:paraId="2AEE2E7E" w16cid:durableId="233411B1"/>
  <w16cid:commentId w16cid:paraId="664C8198" w16cid:durableId="233C44A3"/>
  <w16cid:commentId w16cid:paraId="41076C43" w16cid:durableId="23424C8C"/>
  <w16cid:commentId w16cid:paraId="7BB0E4B6" w16cid:durableId="23341223"/>
  <w16cid:commentId w16cid:paraId="15466EC4" w16cid:durableId="2332E864"/>
  <w16cid:commentId w16cid:paraId="4837F098" w16cid:durableId="233C2617"/>
  <w16cid:commentId w16cid:paraId="4264888A" w16cid:durableId="23424D37"/>
  <w16cid:commentId w16cid:paraId="589F2E98" w16cid:durableId="233C29DB"/>
  <w16cid:commentId w16cid:paraId="3DC471CC" w16cid:durableId="234179BB"/>
  <w16cid:commentId w16cid:paraId="5D75FEB7" w16cid:durableId="2333E1C3"/>
  <w16cid:commentId w16cid:paraId="0D53D612" w16cid:durableId="2332E68F"/>
  <w16cid:commentId w16cid:paraId="50EBA19E" w16cid:durableId="2332E6B4"/>
  <w16cid:commentId w16cid:paraId="36C88983" w16cid:durableId="2332E6E7"/>
  <w16cid:commentId w16cid:paraId="563861A9" w16cid:durableId="2332E711"/>
  <w16cid:commentId w16cid:paraId="06EAAF01" w16cid:durableId="233C4204"/>
  <w16cid:commentId w16cid:paraId="7DF0F57F" w16cid:durableId="23417AE3"/>
  <w16cid:commentId w16cid:paraId="1FEDA417" w16cid:durableId="2332E72A"/>
  <w16cid:commentId w16cid:paraId="0C48FC07" w16cid:durableId="2332E73F"/>
  <w16cid:commentId w16cid:paraId="67787530" w16cid:durableId="2332E74D"/>
  <w16cid:commentId w16cid:paraId="600A7758" w16cid:durableId="233C462E"/>
  <w16cid:commentId w16cid:paraId="2D781D3F" w16cid:durableId="23417BCA"/>
  <w16cid:commentId w16cid:paraId="02843489" w16cid:durableId="2332E75E"/>
  <w16cid:commentId w16cid:paraId="590DD142" w16cid:durableId="2333E327"/>
  <w16cid:commentId w16cid:paraId="265F92CB" w16cid:durableId="2332E779"/>
  <w16cid:commentId w16cid:paraId="36C0764A" w16cid:durableId="2332E77F"/>
  <w16cid:commentId w16cid:paraId="3CE974F8" w16cid:durableId="233C471C"/>
  <w16cid:commentId w16cid:paraId="36340DB9" w16cid:durableId="2342516B"/>
  <w16cid:commentId w16cid:paraId="3308035A" w16cid:durableId="2332EAFC"/>
  <w16cid:commentId w16cid:paraId="01D557AD" w16cid:durableId="2332EAEB"/>
  <w16cid:commentId w16cid:paraId="2DBBEB35" w16cid:durableId="2332EB12"/>
  <w16cid:commentId w16cid:paraId="0A657A6B" w16cid:durableId="233C47DE"/>
  <w16cid:commentId w16cid:paraId="41426643" w16cid:durableId="23417C27"/>
  <w16cid:commentId w16cid:paraId="4FBDF986" w16cid:durableId="23343043"/>
  <w16cid:commentId w16cid:paraId="10590A8C" w16cid:durableId="23343054"/>
  <w16cid:commentId w16cid:paraId="281CA54A" w16cid:durableId="23417C3D"/>
  <w16cid:commentId w16cid:paraId="12014C5A" w16cid:durableId="23425267"/>
  <w16cid:commentId w16cid:paraId="5CDDC1F6" w16cid:durableId="2333E723"/>
  <w16cid:commentId w16cid:paraId="68A99183" w16cid:durableId="2333E7A9"/>
  <w16cid:commentId w16cid:paraId="22940002" w16cid:durableId="2333E940"/>
  <w16cid:commentId w16cid:paraId="6048A3F0" w16cid:durableId="233C4936"/>
  <w16cid:commentId w16cid:paraId="666115CD" w16cid:durableId="234252DA"/>
  <w16cid:commentId w16cid:paraId="6DD631BC" w16cid:durableId="2332E998"/>
  <w16cid:commentId w16cid:paraId="585F81C0" w16cid:durableId="2333E9A0"/>
  <w16cid:commentId w16cid:paraId="1378E14E" w16cid:durableId="2333E9CE"/>
  <w16cid:commentId w16cid:paraId="45DD348F" w16cid:durableId="2333EA04"/>
  <w16cid:commentId w16cid:paraId="63654F94" w16cid:durableId="233C49D8"/>
  <w16cid:commentId w16cid:paraId="6D802A91" w16cid:durableId="234252EE"/>
  <w16cid:commentId w16cid:paraId="506E9C42" w16cid:durableId="2333EA15"/>
  <w16cid:commentId w16cid:paraId="3887E243" w16cid:durableId="2333EA43"/>
  <w16cid:commentId w16cid:paraId="5C99B27C" w16cid:durableId="2334325E"/>
  <w16cid:commentId w16cid:paraId="0EFFD3FA" w16cid:durableId="2333EA5D"/>
  <w16cid:commentId w16cid:paraId="78D9AE6E" w16cid:durableId="2332E4B1"/>
  <w16cid:commentId w16cid:paraId="573D8E69" w16cid:durableId="233C4A6B"/>
  <w16cid:commentId w16cid:paraId="0E1AFF77" w16cid:durableId="2342530E"/>
  <w16cid:commentId w16cid:paraId="57E47C58" w16cid:durableId="2332E9DA"/>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D47D4" w14:textId="77777777" w:rsidR="00BC1031" w:rsidRDefault="00BC1031">
      <w:pPr>
        <w:spacing w:after="0"/>
      </w:pPr>
      <w:r>
        <w:separator/>
      </w:r>
    </w:p>
  </w:endnote>
  <w:endnote w:type="continuationSeparator" w:id="0">
    <w:p w14:paraId="329CC1E9" w14:textId="77777777" w:rsidR="00BC1031" w:rsidRDefault="00BC10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0B7C81" w:rsidRDefault="000B7C81"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0B7C81" w:rsidRDefault="000B7C81"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0B7C81" w:rsidRDefault="000B7C81"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0B7C81" w:rsidRDefault="000B7C81"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6DF096" w14:textId="77777777" w:rsidR="00BC1031" w:rsidRDefault="00BC1031">
      <w:r>
        <w:separator/>
      </w:r>
    </w:p>
  </w:footnote>
  <w:footnote w:type="continuationSeparator" w:id="0">
    <w:p w14:paraId="02F14DAD" w14:textId="77777777" w:rsidR="00BC1031" w:rsidRDefault="00BC10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4730"/>
    <w:rsid w:val="00033A6A"/>
    <w:rsid w:val="00034800"/>
    <w:rsid w:val="0004340B"/>
    <w:rsid w:val="000454FF"/>
    <w:rsid w:val="00057162"/>
    <w:rsid w:val="00060ED5"/>
    <w:rsid w:val="0007197F"/>
    <w:rsid w:val="000774C3"/>
    <w:rsid w:val="00080250"/>
    <w:rsid w:val="00092FF5"/>
    <w:rsid w:val="0009401C"/>
    <w:rsid w:val="000A0337"/>
    <w:rsid w:val="000A047B"/>
    <w:rsid w:val="000A1FE4"/>
    <w:rsid w:val="000A6D50"/>
    <w:rsid w:val="000B1C89"/>
    <w:rsid w:val="000B7C81"/>
    <w:rsid w:val="000D0698"/>
    <w:rsid w:val="000D1311"/>
    <w:rsid w:val="000E4FCD"/>
    <w:rsid w:val="000F4D23"/>
    <w:rsid w:val="00100011"/>
    <w:rsid w:val="00102EA4"/>
    <w:rsid w:val="00103694"/>
    <w:rsid w:val="00103B5C"/>
    <w:rsid w:val="00105084"/>
    <w:rsid w:val="001058B8"/>
    <w:rsid w:val="00114488"/>
    <w:rsid w:val="0014069F"/>
    <w:rsid w:val="00150EC1"/>
    <w:rsid w:val="00161C26"/>
    <w:rsid w:val="001704A8"/>
    <w:rsid w:val="001764B1"/>
    <w:rsid w:val="00180402"/>
    <w:rsid w:val="0019356B"/>
    <w:rsid w:val="001A0BCD"/>
    <w:rsid w:val="001A1CF4"/>
    <w:rsid w:val="001C3377"/>
    <w:rsid w:val="001C4091"/>
    <w:rsid w:val="001D32CD"/>
    <w:rsid w:val="001E4E49"/>
    <w:rsid w:val="001F20CD"/>
    <w:rsid w:val="001F2477"/>
    <w:rsid w:val="002038EB"/>
    <w:rsid w:val="0020549C"/>
    <w:rsid w:val="0021059E"/>
    <w:rsid w:val="00224164"/>
    <w:rsid w:val="00231C1C"/>
    <w:rsid w:val="00235C71"/>
    <w:rsid w:val="0024336F"/>
    <w:rsid w:val="00264FA4"/>
    <w:rsid w:val="0026728C"/>
    <w:rsid w:val="00270638"/>
    <w:rsid w:val="00276AF8"/>
    <w:rsid w:val="00276B9F"/>
    <w:rsid w:val="0029389C"/>
    <w:rsid w:val="002A16C3"/>
    <w:rsid w:val="002B1889"/>
    <w:rsid w:val="002D39B6"/>
    <w:rsid w:val="00304DE5"/>
    <w:rsid w:val="00316500"/>
    <w:rsid w:val="00317C17"/>
    <w:rsid w:val="00331EC4"/>
    <w:rsid w:val="00347365"/>
    <w:rsid w:val="003627F9"/>
    <w:rsid w:val="00380BD6"/>
    <w:rsid w:val="00381585"/>
    <w:rsid w:val="0038679B"/>
    <w:rsid w:val="003971B0"/>
    <w:rsid w:val="003A2E6F"/>
    <w:rsid w:val="003B0104"/>
    <w:rsid w:val="003B7904"/>
    <w:rsid w:val="003E35BF"/>
    <w:rsid w:val="00401950"/>
    <w:rsid w:val="004154A3"/>
    <w:rsid w:val="00426746"/>
    <w:rsid w:val="0043131B"/>
    <w:rsid w:val="00464E85"/>
    <w:rsid w:val="004A1032"/>
    <w:rsid w:val="004A235C"/>
    <w:rsid w:val="004A37E2"/>
    <w:rsid w:val="004A5445"/>
    <w:rsid w:val="004E29B3"/>
    <w:rsid w:val="004F7422"/>
    <w:rsid w:val="0050387C"/>
    <w:rsid w:val="00506185"/>
    <w:rsid w:val="0053016B"/>
    <w:rsid w:val="0053423F"/>
    <w:rsid w:val="0055522A"/>
    <w:rsid w:val="00563020"/>
    <w:rsid w:val="005630E7"/>
    <w:rsid w:val="00564332"/>
    <w:rsid w:val="00590D07"/>
    <w:rsid w:val="006227FD"/>
    <w:rsid w:val="006446A2"/>
    <w:rsid w:val="00646AA3"/>
    <w:rsid w:val="0065030E"/>
    <w:rsid w:val="0065532F"/>
    <w:rsid w:val="00681113"/>
    <w:rsid w:val="0069155B"/>
    <w:rsid w:val="00693E84"/>
    <w:rsid w:val="006A1AAC"/>
    <w:rsid w:val="006A3C00"/>
    <w:rsid w:val="006B26CF"/>
    <w:rsid w:val="006D23AE"/>
    <w:rsid w:val="006D62F5"/>
    <w:rsid w:val="006F4DD3"/>
    <w:rsid w:val="00702477"/>
    <w:rsid w:val="007116CF"/>
    <w:rsid w:val="00715935"/>
    <w:rsid w:val="0073256F"/>
    <w:rsid w:val="00733261"/>
    <w:rsid w:val="00740BEB"/>
    <w:rsid w:val="0074108C"/>
    <w:rsid w:val="007542E3"/>
    <w:rsid w:val="00761EF9"/>
    <w:rsid w:val="00784D58"/>
    <w:rsid w:val="00795E0B"/>
    <w:rsid w:val="00796194"/>
    <w:rsid w:val="00797FB8"/>
    <w:rsid w:val="007A5C40"/>
    <w:rsid w:val="007C11FB"/>
    <w:rsid w:val="007C25F7"/>
    <w:rsid w:val="00802C81"/>
    <w:rsid w:val="008216D5"/>
    <w:rsid w:val="0083259D"/>
    <w:rsid w:val="00833879"/>
    <w:rsid w:val="00840640"/>
    <w:rsid w:val="00857FB7"/>
    <w:rsid w:val="008A60D9"/>
    <w:rsid w:val="008B6610"/>
    <w:rsid w:val="008C680F"/>
    <w:rsid w:val="008C714E"/>
    <w:rsid w:val="008C7753"/>
    <w:rsid w:val="008D6863"/>
    <w:rsid w:val="008E3226"/>
    <w:rsid w:val="008E33BA"/>
    <w:rsid w:val="008E7C76"/>
    <w:rsid w:val="008F09F7"/>
    <w:rsid w:val="00900A91"/>
    <w:rsid w:val="009066D1"/>
    <w:rsid w:val="009111CC"/>
    <w:rsid w:val="009147A7"/>
    <w:rsid w:val="0092083A"/>
    <w:rsid w:val="0094598B"/>
    <w:rsid w:val="00946A8E"/>
    <w:rsid w:val="009567CF"/>
    <w:rsid w:val="00962C60"/>
    <w:rsid w:val="00981470"/>
    <w:rsid w:val="009A2D96"/>
    <w:rsid w:val="009B0AFC"/>
    <w:rsid w:val="009B2D28"/>
    <w:rsid w:val="009C3DCA"/>
    <w:rsid w:val="009C3F0C"/>
    <w:rsid w:val="009D0C53"/>
    <w:rsid w:val="009D5517"/>
    <w:rsid w:val="009E6D03"/>
    <w:rsid w:val="00A01737"/>
    <w:rsid w:val="00A200DB"/>
    <w:rsid w:val="00A2476E"/>
    <w:rsid w:val="00A27B5F"/>
    <w:rsid w:val="00A32C46"/>
    <w:rsid w:val="00A50381"/>
    <w:rsid w:val="00A53D1C"/>
    <w:rsid w:val="00A67BDF"/>
    <w:rsid w:val="00A71CAB"/>
    <w:rsid w:val="00AB0309"/>
    <w:rsid w:val="00AB7EB2"/>
    <w:rsid w:val="00AD3BF2"/>
    <w:rsid w:val="00AD7434"/>
    <w:rsid w:val="00AE74AC"/>
    <w:rsid w:val="00AF38EE"/>
    <w:rsid w:val="00B24ECC"/>
    <w:rsid w:val="00B52A8B"/>
    <w:rsid w:val="00B63582"/>
    <w:rsid w:val="00B72552"/>
    <w:rsid w:val="00B86B75"/>
    <w:rsid w:val="00B96823"/>
    <w:rsid w:val="00BA0542"/>
    <w:rsid w:val="00BA370D"/>
    <w:rsid w:val="00BA48B3"/>
    <w:rsid w:val="00BB724E"/>
    <w:rsid w:val="00BC1031"/>
    <w:rsid w:val="00BC48D5"/>
    <w:rsid w:val="00BC4F4E"/>
    <w:rsid w:val="00BD0D6A"/>
    <w:rsid w:val="00BE1885"/>
    <w:rsid w:val="00BF06BB"/>
    <w:rsid w:val="00BF286C"/>
    <w:rsid w:val="00C01861"/>
    <w:rsid w:val="00C22298"/>
    <w:rsid w:val="00C3567A"/>
    <w:rsid w:val="00C36279"/>
    <w:rsid w:val="00C464FC"/>
    <w:rsid w:val="00C50DE7"/>
    <w:rsid w:val="00C63FA1"/>
    <w:rsid w:val="00C72CB4"/>
    <w:rsid w:val="00C8049E"/>
    <w:rsid w:val="00CD2514"/>
    <w:rsid w:val="00CD2B80"/>
    <w:rsid w:val="00CE4C56"/>
    <w:rsid w:val="00CF1017"/>
    <w:rsid w:val="00CF3009"/>
    <w:rsid w:val="00CF7E36"/>
    <w:rsid w:val="00D07981"/>
    <w:rsid w:val="00D11C14"/>
    <w:rsid w:val="00D15805"/>
    <w:rsid w:val="00D21C9A"/>
    <w:rsid w:val="00D33C2A"/>
    <w:rsid w:val="00D33ECF"/>
    <w:rsid w:val="00D43BE5"/>
    <w:rsid w:val="00D52D9A"/>
    <w:rsid w:val="00D55688"/>
    <w:rsid w:val="00D57ECC"/>
    <w:rsid w:val="00D90811"/>
    <w:rsid w:val="00D90A15"/>
    <w:rsid w:val="00D92B5A"/>
    <w:rsid w:val="00DA3EF9"/>
    <w:rsid w:val="00DC7EC8"/>
    <w:rsid w:val="00DF3C8D"/>
    <w:rsid w:val="00E0297D"/>
    <w:rsid w:val="00E0333C"/>
    <w:rsid w:val="00E064F3"/>
    <w:rsid w:val="00E17696"/>
    <w:rsid w:val="00E315A3"/>
    <w:rsid w:val="00E46CC0"/>
    <w:rsid w:val="00E472CB"/>
    <w:rsid w:val="00E508D9"/>
    <w:rsid w:val="00E56414"/>
    <w:rsid w:val="00E62E62"/>
    <w:rsid w:val="00E722C1"/>
    <w:rsid w:val="00E83297"/>
    <w:rsid w:val="00EA2A22"/>
    <w:rsid w:val="00EA3D33"/>
    <w:rsid w:val="00EA66EF"/>
    <w:rsid w:val="00EB0553"/>
    <w:rsid w:val="00EB32E0"/>
    <w:rsid w:val="00ED53B9"/>
    <w:rsid w:val="00EF4991"/>
    <w:rsid w:val="00F17F4D"/>
    <w:rsid w:val="00F3097D"/>
    <w:rsid w:val="00F35D24"/>
    <w:rsid w:val="00F54FDB"/>
    <w:rsid w:val="00F61164"/>
    <w:rsid w:val="00F70BC1"/>
    <w:rsid w:val="00F71151"/>
    <w:rsid w:val="00F84088"/>
    <w:rsid w:val="00F95974"/>
    <w:rsid w:val="00FB7D48"/>
    <w:rsid w:val="00FC3004"/>
    <w:rsid w:val="00FD0DD2"/>
    <w:rsid w:val="00FD56C1"/>
    <w:rsid w:val="00FD5B9F"/>
    <w:rsid w:val="00FE496D"/>
    <w:rsid w:val="00FF00DF"/>
    <w:rsid w:val="00FF2648"/>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unhideWhenUsed/>
    <w:rsid w:val="002D39B6"/>
    <w:rPr>
      <w:sz w:val="20"/>
      <w:szCs w:val="20"/>
    </w:rPr>
  </w:style>
  <w:style w:type="character" w:customStyle="1" w:styleId="CommentTextChar">
    <w:name w:val="Comment Text Char"/>
    <w:basedOn w:val="DefaultParagraphFont"/>
    <w:link w:val="CommentText"/>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D23E4E"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D23E4E"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D23E4E"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D23E4E"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D23E4E"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D23E4E"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D23E4E"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D23E4E"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D23E4E"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D23E4E"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D23E4E"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D23E4E" w:rsidRDefault="005E7E0B" w:rsidP="005E7E0B">
          <w:pPr>
            <w:pStyle w:val="EB1B65D27B43294BAC519723A507F5BA"/>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A5FF1"/>
    <w:rsid w:val="002F49E1"/>
    <w:rsid w:val="002F634A"/>
    <w:rsid w:val="00431895"/>
    <w:rsid w:val="005228C3"/>
    <w:rsid w:val="005C0464"/>
    <w:rsid w:val="005E7E0B"/>
    <w:rsid w:val="006955CC"/>
    <w:rsid w:val="007112AB"/>
    <w:rsid w:val="007B6CFA"/>
    <w:rsid w:val="007F5186"/>
    <w:rsid w:val="008C6E88"/>
    <w:rsid w:val="008F1C7F"/>
    <w:rsid w:val="0091480D"/>
    <w:rsid w:val="009648DA"/>
    <w:rsid w:val="00992556"/>
    <w:rsid w:val="00A31A1B"/>
    <w:rsid w:val="00A70454"/>
    <w:rsid w:val="00AF7740"/>
    <w:rsid w:val="00B5338A"/>
    <w:rsid w:val="00C845F9"/>
    <w:rsid w:val="00D23E4E"/>
    <w:rsid w:val="00D9723E"/>
    <w:rsid w:val="00E11AA3"/>
    <w:rsid w:val="00E74B6D"/>
    <w:rsid w:val="00F42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5E7E0B"/>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ae54ccd1-e7eb-4118-8c62-b11cb000be86&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5,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5&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6&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7&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8&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9&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10,111&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12–114&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5&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6&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7&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8&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60</Pages>
  <Words>13642</Words>
  <Characters>77761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6</cp:revision>
  <dcterms:created xsi:type="dcterms:W3CDTF">2020-10-22T22:01:00Z</dcterms:created>
  <dcterms:modified xsi:type="dcterms:W3CDTF">2020-10-27T12:11:00Z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